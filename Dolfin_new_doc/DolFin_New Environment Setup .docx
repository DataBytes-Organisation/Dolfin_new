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3.xml" ContentType="application/vnd.openxmlformats-officedocument.wordprocessingml.footer+xml"/>
  <Override PartName="/word/ink/ink.xml" ContentType="application/inkml+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886C9D" w:rsidR="00886C9D" w:rsidP="00886C9D" w:rsidRDefault="546E713A" w14:paraId="5CF8DF30" w14:textId="6C889FBA">
      <w:pPr>
        <w:pStyle w:val="Title"/>
      </w:pPr>
      <w:sdt>
        <w:sdtPr>
          <w:id w:val="-509987125"/>
          <w:text/>
          <w:alias w:val="Title"/>
          <w:tag w:val="Title"/>
          <w:lock w:val="sdtLocked"/>
          <w:placeholder>
            <w:docPart w:val="9636CB80A13841F0B384F9D115985ED6"/>
          </w:placeholder>
          <w:rPr>
            <w:rStyle w:val="TitleChar"/>
          </w:rPr>
        </w:sdtPr>
        <w:sdtContent>
          <w:r w:rsidRPr="18F49E76" w:rsidR="2EA3AD11">
            <w:rPr>
              <w:rStyle w:val="TitleChar"/>
            </w:rPr>
            <w:t>DolFin</w:t>
          </w:r>
          <w:r w:rsidRPr="18F49E76" w:rsidR="7DF50D4B">
            <w:rPr>
              <w:rStyle w:val="TitleChar"/>
            </w:rPr>
            <w:t xml:space="preserve">_New </w:t>
          </w:r>
          <w:r w:rsidRPr="18F49E76" w:rsidR="2EA3AD11">
            <w:rPr>
              <w:rStyle w:val="TitleChar"/>
            </w:rPr>
            <w:t>Development Environment Setup and Configuration</w:t>
          </w:r>
        </w:sdtContent>
        <w:sdtEndPr>
          <w:rPr>
            <w:rStyle w:val="TitleChar"/>
          </w:rPr>
        </w:sdtEndPr>
      </w:sdt>
      <w:proofErr w:type="spellStart"/>
      <w:proofErr w:type="spellEnd"/>
    </w:p>
    <w:p w:rsidR="008C7EDB" w:rsidP="001852AF" w:rsidRDefault="008C7EDB" w14:paraId="43817F16" w14:textId="77777777">
      <w:pPr>
        <w:pStyle w:val="Subtitle0"/>
      </w:pPr>
    </w:p>
    <w:p w:rsidR="4255ECF0" w:rsidP="4255ECF0" w:rsidRDefault="4255ECF0" w14:paraId="686AB5D3" w14:textId="79D3CF7A">
      <w:pPr>
        <w:pStyle w:val="Subtitle0"/>
      </w:pPr>
    </w:p>
    <w:p w:rsidR="008C7EDB" w:rsidP="001852AF" w:rsidRDefault="008C7EDB" w14:paraId="2FE9DCB8" w14:textId="77777777">
      <w:pPr>
        <w:pStyle w:val="Subtitle0"/>
      </w:pPr>
    </w:p>
    <w:p w:rsidR="008C7EDB" w:rsidP="00B37433" w:rsidRDefault="00B37433" w14:paraId="60DFBAA7" w14:textId="381FA739">
      <w:pPr>
        <w:pStyle w:val="Subtitle0"/>
        <w:jc w:val="center"/>
      </w:pPr>
      <w:r>
        <w:rPr>
          <w:noProof/>
        </w:rPr>
        <w:drawing>
          <wp:inline distT="0" distB="0" distL="0" distR="0" wp14:anchorId="315F11B8" wp14:editId="27379BC8">
            <wp:extent cx="2724150" cy="2705100"/>
            <wp:effectExtent l="0" t="0" r="0" b="0"/>
            <wp:docPr id="1902902514" name="Picture 1902902514" descr="A blue whale with a white circle and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75864" name="Picture 1" descr="A blue whale with a white circle and a white circle&#10;&#10;Description automatically generated"/>
                    <pic:cNvPicPr/>
                  </pic:nvPicPr>
                  <pic:blipFill>
                    <a:blip r:embed="rId12"/>
                    <a:stretch>
                      <a:fillRect/>
                    </a:stretch>
                  </pic:blipFill>
                  <pic:spPr>
                    <a:xfrm>
                      <a:off x="0" y="0"/>
                      <a:ext cx="2724150" cy="2705100"/>
                    </a:xfrm>
                    <a:prstGeom prst="rect">
                      <a:avLst/>
                    </a:prstGeom>
                  </pic:spPr>
                </pic:pic>
              </a:graphicData>
            </a:graphic>
          </wp:inline>
        </w:drawing>
      </w:r>
    </w:p>
    <w:p w:rsidR="008C7EDB" w:rsidP="001852AF" w:rsidRDefault="008C7EDB" w14:paraId="1B98FA52" w14:textId="77777777">
      <w:pPr>
        <w:pStyle w:val="Subtitle0"/>
      </w:pPr>
    </w:p>
    <w:p w:rsidRPr="00DD64C2" w:rsidR="008C7EDB" w:rsidP="4255ECF0" w:rsidRDefault="008C7EDB" w14:paraId="32049D08" w14:textId="70153657">
      <w:pPr>
        <w:spacing w:after="200"/>
        <w:jc w:val="center"/>
        <w:sectPr w:rsidRPr="00DD64C2" w:rsidR="008C7EDB" w:rsidSect="00302EDB">
          <w:headerReference w:type="default" r:id="rId13"/>
          <w:headerReference w:type="first" r:id="rId14"/>
          <w:footerReference w:type="first" r:id="rId15"/>
          <w:pgSz w:w="11906" w:h="16838" w:orient="portrait" w:code="9"/>
          <w:pgMar w:top="794" w:right="794" w:bottom="794" w:left="794" w:header="794" w:footer="425" w:gutter="0"/>
          <w:cols w:space="708"/>
          <w:titlePg/>
          <w:docGrid w:linePitch="360"/>
          <w:footerReference w:type="default" r:id="Rdb3cdb1fba544f53"/>
        </w:sectPr>
      </w:pPr>
    </w:p>
    <w:tbl>
      <w:tblPr>
        <w:tblStyle w:val="NTGtable1"/>
        <w:tblW w:w="10348" w:type="dxa"/>
        <w:tblLook w:val="0480" w:firstRow="0" w:lastRow="0" w:firstColumn="1" w:lastColumn="0" w:noHBand="0" w:noVBand="1"/>
      </w:tblPr>
      <w:tblGrid>
        <w:gridCol w:w="2410"/>
        <w:gridCol w:w="7938"/>
      </w:tblGrid>
      <w:tr w:rsidR="003223FE" w:rsidTr="18F49E76" w14:paraId="5CF8DF36" w14:textId="77777777">
        <w:trPr>
          <w:trHeight w:val="431"/>
        </w:trPr>
        <w:tc>
          <w:tcPr>
            <w:cnfStyle w:val="001000000000" w:firstRow="0" w:lastRow="0" w:firstColumn="1" w:lastColumn="0" w:oddVBand="0" w:evenVBand="0" w:oddHBand="0" w:evenHBand="0" w:firstRowFirstColumn="0" w:firstRowLastColumn="0" w:lastRowFirstColumn="0" w:lastRowLastColumn="0"/>
            <w:tcW w:w="2410" w:type="dxa"/>
            <w:shd w:val="clear" w:color="auto" w:fill="1F1F5F" w:themeFill="text1"/>
            <w:tcMar/>
          </w:tcPr>
          <w:p w:rsidRPr="0054507C" w:rsidR="003223FE" w:rsidP="00EC1696" w:rsidRDefault="003223FE" w14:paraId="5CF8DF34" w14:textId="77777777">
            <w:pPr>
              <w:spacing w:after="40"/>
              <w:rPr>
                <w:b/>
              </w:rPr>
            </w:pPr>
            <w:r w:rsidRPr="0054507C">
              <w:rPr>
                <w:b/>
              </w:rPr>
              <w:t>Document title</w:t>
            </w:r>
          </w:p>
        </w:tc>
        <w:tc>
          <w:tcPr>
            <w:cnfStyle w:val="000000000000" w:firstRow="0" w:lastRow="0" w:firstColumn="0" w:lastColumn="0" w:oddVBand="0" w:evenVBand="0" w:oddHBand="0" w:evenHBand="0" w:firstRowFirstColumn="0" w:firstRowLastColumn="0" w:lastRowFirstColumn="0" w:lastRowLastColumn="0"/>
            <w:tcW w:w="7938" w:type="dxa"/>
            <w:tcMar/>
          </w:tcPr>
          <w:p w:rsidRPr="006145BB" w:rsidR="003223FE" w:rsidP="00EC1696" w:rsidRDefault="00000000" w14:paraId="5CF8DF35" w14:textId="0E324898">
            <w:pPr>
              <w:spacing w:after="40"/>
              <w:cnfStyle w:val="000000000000" w:firstRow="0" w:lastRow="0" w:firstColumn="0" w:lastColumn="0" w:oddVBand="0" w:evenVBand="0" w:oddHBand="0" w:evenHBand="0" w:firstRowFirstColumn="0" w:firstRowLastColumn="0" w:lastRowFirstColumn="0" w:lastRowLastColumn="0"/>
            </w:pPr>
            <w:sdt>
              <w:sdtPr>
                <w:alias w:val="Title"/>
                <w:tag w:val="Title"/>
                <w:id w:val="1887138691"/>
                <w:lock w:val="sdtLocked"/>
                <w:placeholder>
                  <w:docPart w:val="28D11343F9B44E8DBD07DF31F2C44CBA"/>
                </w:placeholder>
                <w:dataBinding w:prefixMappings="xmlns:ns0='http://purl.org/dc/elements/1.1/' xmlns:ns1='http://schemas.openxmlformats.org/package/2006/metadata/core-properties' " w:xpath="/ns1:coreProperties[1]/ns0:title[1]" w:storeItemID="{6C3C8BC8-F283-45AE-878A-BAB7291924A1}"/>
                <w:text/>
              </w:sdtPr>
              <w:sdtContent>
                <w:r w:rsidR="008C7EDB">
                  <w:t>Dol</w:t>
                </w:r>
                <w:r w:rsidR="00DA3E08">
                  <w:t>F</w:t>
                </w:r>
                <w:r w:rsidR="008C7EDB">
                  <w:t>in</w:t>
                </w:r>
                <w:r w:rsidR="00DA3E08">
                  <w:t xml:space="preserve"> </w:t>
                </w:r>
                <w:r w:rsidR="00A87AD5">
                  <w:t>Development Environment Setup</w:t>
                </w:r>
                <w:r w:rsidR="00B31C6A">
                  <w:t xml:space="preserve"> and Configuration</w:t>
                </w:r>
              </w:sdtContent>
            </w:sdt>
          </w:p>
        </w:tc>
      </w:tr>
      <w:tr w:rsidR="003223FE" w:rsidTr="18F49E76" w14:paraId="5CF8DF39" w14:textId="77777777">
        <w:trPr>
          <w:cnfStyle w:val="000000010000" w:firstRow="0" w:lastRow="0" w:firstColumn="0" w:lastColumn="0" w:oddVBand="0" w:evenVBand="0" w:oddHBand="0" w:evenHBand="1"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10" w:type="dxa"/>
            <w:shd w:val="clear" w:color="auto" w:fill="1F1F5F" w:themeFill="text1"/>
            <w:tcMar/>
          </w:tcPr>
          <w:p w:rsidRPr="0054507C" w:rsidR="003223FE" w:rsidP="00EC1696" w:rsidRDefault="003223FE" w14:paraId="5CF8DF37" w14:textId="77777777">
            <w:pPr>
              <w:spacing w:after="40"/>
              <w:rPr>
                <w:b/>
              </w:rPr>
            </w:pPr>
            <w:r w:rsidRPr="0054507C">
              <w:rPr>
                <w:b/>
              </w:rPr>
              <w:t>Contact details</w:t>
            </w:r>
          </w:p>
        </w:tc>
        <w:tc>
          <w:tcPr>
            <w:cnfStyle w:val="000000000000" w:firstRow="0" w:lastRow="0" w:firstColumn="0" w:lastColumn="0" w:oddVBand="0" w:evenVBand="0" w:oddHBand="0" w:evenHBand="0" w:firstRowFirstColumn="0" w:firstRowLastColumn="0" w:lastRowFirstColumn="0" w:lastRowLastColumn="0"/>
            <w:tcW w:w="7938" w:type="dxa"/>
            <w:tcMar/>
          </w:tcPr>
          <w:p w:rsidRPr="006145BB" w:rsidR="003223FE" w:rsidP="00EC1696" w:rsidRDefault="005D4502" w14:paraId="5CF8DF38" w14:textId="1032A5EE">
            <w:pPr>
              <w:spacing w:after="40"/>
              <w:cnfStyle w:val="000000010000" w:firstRow="0" w:lastRow="0" w:firstColumn="0" w:lastColumn="0" w:oddVBand="0" w:evenVBand="0" w:oddHBand="0" w:evenHBand="1" w:firstRowFirstColumn="0" w:firstRowLastColumn="0" w:lastRowFirstColumn="0" w:lastRowLastColumn="0"/>
            </w:pPr>
            <w:hyperlink r:id="Rcecf3cb504eb4261">
              <w:r w:rsidRPr="18F49E76" w:rsidR="1B516A65">
                <w:rPr>
                  <w:rStyle w:val="Hyperlink"/>
                </w:rPr>
                <w:t>databytes@deakin.edu.au</w:t>
              </w:r>
            </w:hyperlink>
          </w:p>
        </w:tc>
      </w:tr>
      <w:tr w:rsidR="003223FE" w:rsidTr="18F49E76" w14:paraId="5CF8DF3C" w14:textId="77777777">
        <w:trPr>
          <w:trHeight w:val="431"/>
        </w:trPr>
        <w:tc>
          <w:tcPr>
            <w:cnfStyle w:val="001000000000" w:firstRow="0" w:lastRow="0" w:firstColumn="1" w:lastColumn="0" w:oddVBand="0" w:evenVBand="0" w:oddHBand="0" w:evenHBand="0" w:firstRowFirstColumn="0" w:firstRowLastColumn="0" w:lastRowFirstColumn="0" w:lastRowLastColumn="0"/>
            <w:tcW w:w="2410" w:type="dxa"/>
            <w:shd w:val="clear" w:color="auto" w:fill="1F1F5F" w:themeFill="text1"/>
            <w:tcMar/>
          </w:tcPr>
          <w:p w:rsidRPr="0054507C" w:rsidR="003223FE" w:rsidP="00EC1696" w:rsidRDefault="003223FE" w14:paraId="5CF8DF3A" w14:textId="77777777">
            <w:pPr>
              <w:spacing w:after="40"/>
              <w:rPr>
                <w:b/>
              </w:rPr>
            </w:pPr>
            <w:r w:rsidRPr="0054507C">
              <w:rPr>
                <w:b/>
              </w:rPr>
              <w:t>Approved by</w:t>
            </w:r>
          </w:p>
        </w:tc>
        <w:tc>
          <w:tcPr>
            <w:cnfStyle w:val="000000000000" w:firstRow="0" w:lastRow="0" w:firstColumn="0" w:lastColumn="0" w:oddVBand="0" w:evenVBand="0" w:oddHBand="0" w:evenHBand="0" w:firstRowFirstColumn="0" w:firstRowLastColumn="0" w:lastRowFirstColumn="0" w:lastRowLastColumn="0"/>
            <w:tcW w:w="7938" w:type="dxa"/>
            <w:tcMar/>
          </w:tcPr>
          <w:p w:rsidRPr="006145BB" w:rsidR="003223FE" w:rsidP="00EC1696" w:rsidRDefault="4B9A3C49" w14:paraId="5CF8DF3B" w14:textId="1E60A72B">
            <w:pPr>
              <w:spacing w:after="40"/>
              <w:cnfStyle w:val="000000000000" w:firstRow="0" w:lastRow="0" w:firstColumn="0" w:lastColumn="0" w:oddVBand="0" w:evenVBand="0" w:oddHBand="0" w:evenHBand="0" w:firstRowFirstColumn="0" w:firstRowLastColumn="0" w:lastRowFirstColumn="0" w:lastRowLastColumn="0"/>
            </w:pPr>
            <w:r w:rsidR="6705110D">
              <w:rPr/>
              <w:t>Junkai Jiang</w:t>
            </w:r>
          </w:p>
        </w:tc>
      </w:tr>
      <w:tr w:rsidR="003223FE" w:rsidTr="18F49E76" w14:paraId="5CF8DF3F" w14:textId="77777777">
        <w:trPr>
          <w:cnfStyle w:val="000000010000" w:firstRow="0" w:lastRow="0" w:firstColumn="0" w:lastColumn="0" w:oddVBand="0" w:evenVBand="0" w:oddHBand="0" w:evenHBand="1"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10" w:type="dxa"/>
            <w:shd w:val="clear" w:color="auto" w:fill="1F1F5F" w:themeFill="text1"/>
            <w:tcMar/>
          </w:tcPr>
          <w:p w:rsidRPr="0054507C" w:rsidR="003223FE" w:rsidP="00EC1696" w:rsidRDefault="003223FE" w14:paraId="5CF8DF3D" w14:textId="77777777">
            <w:pPr>
              <w:spacing w:after="40"/>
              <w:rPr>
                <w:b/>
              </w:rPr>
            </w:pPr>
            <w:r w:rsidRPr="0054507C">
              <w:rPr>
                <w:b/>
              </w:rPr>
              <w:t>Date approved</w:t>
            </w:r>
          </w:p>
        </w:tc>
        <w:tc>
          <w:tcPr>
            <w:cnfStyle w:val="000000000000" w:firstRow="0" w:lastRow="0" w:firstColumn="0" w:lastColumn="0" w:oddVBand="0" w:evenVBand="0" w:oddHBand="0" w:evenHBand="0" w:firstRowFirstColumn="0" w:firstRowLastColumn="0" w:lastRowFirstColumn="0" w:lastRowLastColumn="0"/>
            <w:tcW w:w="7938" w:type="dxa"/>
            <w:tcMar/>
          </w:tcPr>
          <w:p w:rsidRPr="006145BB" w:rsidR="003223FE" w:rsidP="00EC1696" w:rsidRDefault="60A9A895" w14:paraId="5CF8DF3E" w14:textId="680B24CA">
            <w:pPr>
              <w:spacing w:after="40"/>
              <w:cnfStyle w:val="000000010000" w:firstRow="0" w:lastRow="0" w:firstColumn="0" w:lastColumn="0" w:oddVBand="0" w:evenVBand="0" w:oddHBand="0" w:evenHBand="1" w:firstRowFirstColumn="0" w:firstRowLastColumn="0" w:lastRowFirstColumn="0" w:lastRowLastColumn="0"/>
            </w:pPr>
            <w:r w:rsidR="44C7BE36">
              <w:rPr/>
              <w:t>24/05/24</w:t>
            </w:r>
          </w:p>
        </w:tc>
      </w:tr>
      <w:tr w:rsidR="003223FE" w:rsidTr="18F49E76" w14:paraId="5CF8DF42" w14:textId="77777777">
        <w:trPr>
          <w:trHeight w:val="431"/>
        </w:trPr>
        <w:tc>
          <w:tcPr>
            <w:cnfStyle w:val="001000000000" w:firstRow="0" w:lastRow="0" w:firstColumn="1" w:lastColumn="0" w:oddVBand="0" w:evenVBand="0" w:oddHBand="0" w:evenHBand="0" w:firstRowFirstColumn="0" w:firstRowLastColumn="0" w:lastRowFirstColumn="0" w:lastRowLastColumn="0"/>
            <w:tcW w:w="2410" w:type="dxa"/>
            <w:shd w:val="clear" w:color="auto" w:fill="1F1F5F" w:themeFill="text1"/>
            <w:tcMar/>
          </w:tcPr>
          <w:p w:rsidRPr="0054507C" w:rsidR="003223FE" w:rsidP="00EC1696" w:rsidRDefault="003223FE" w14:paraId="5CF8DF40" w14:textId="77777777">
            <w:pPr>
              <w:spacing w:after="40"/>
              <w:rPr>
                <w:b/>
              </w:rPr>
            </w:pPr>
            <w:r w:rsidRPr="0054507C">
              <w:rPr>
                <w:b/>
              </w:rPr>
              <w:t>Document review</w:t>
            </w:r>
          </w:p>
        </w:tc>
        <w:tc>
          <w:tcPr>
            <w:cnfStyle w:val="000000000000" w:firstRow="0" w:lastRow="0" w:firstColumn="0" w:lastColumn="0" w:oddVBand="0" w:evenVBand="0" w:oddHBand="0" w:evenHBand="0" w:firstRowFirstColumn="0" w:firstRowLastColumn="0" w:lastRowFirstColumn="0" w:lastRowLastColumn="0"/>
            <w:tcW w:w="7938" w:type="dxa"/>
            <w:tcMar/>
          </w:tcPr>
          <w:p w:rsidRPr="006145BB" w:rsidR="003223FE" w:rsidP="00EC1696" w:rsidRDefault="00DA3E08" w14:paraId="5CF8DF41" w14:textId="0ADE2AD2">
            <w:pPr>
              <w:spacing w:after="40"/>
              <w:cnfStyle w:val="000000000000" w:firstRow="0" w:lastRow="0" w:firstColumn="0" w:lastColumn="0" w:oddVBand="0" w:evenVBand="0" w:oddHBand="0" w:evenHBand="0" w:firstRowFirstColumn="0" w:firstRowLastColumn="0" w:lastRowFirstColumn="0" w:lastRowLastColumn="0"/>
            </w:pPr>
            <w:r>
              <w:t xml:space="preserve">Each </w:t>
            </w:r>
            <w:r w:rsidR="00B349F7">
              <w:t>T</w:t>
            </w:r>
            <w:r>
              <w:t xml:space="preserve">rimester </w:t>
            </w:r>
            <w:r w:rsidR="00B349F7">
              <w:t>o</w:t>
            </w:r>
            <w:r w:rsidR="00A87AD5">
              <w:t>r</w:t>
            </w:r>
            <w:r>
              <w:t xml:space="preserve"> </w:t>
            </w:r>
            <w:r w:rsidR="00B349F7">
              <w:t>A</w:t>
            </w:r>
            <w:r>
              <w:t xml:space="preserve">s </w:t>
            </w:r>
            <w:r w:rsidR="00B349F7">
              <w:t>R</w:t>
            </w:r>
            <w:r>
              <w:t>equired</w:t>
            </w:r>
          </w:p>
        </w:tc>
      </w:tr>
    </w:tbl>
    <w:p w:rsidR="003223FE" w:rsidP="00702D61" w:rsidRDefault="003223FE" w14:paraId="5CF8DF46" w14:textId="77777777"/>
    <w:tbl>
      <w:tblPr>
        <w:tblStyle w:val="NTGtable1"/>
        <w:tblW w:w="10343" w:type="dxa"/>
        <w:tblLayout w:type="fixed"/>
        <w:tblLook w:val="0120" w:firstRow="1" w:lastRow="0" w:firstColumn="0" w:lastColumn="1" w:noHBand="0" w:noVBand="0"/>
      </w:tblPr>
      <w:tblGrid>
        <w:gridCol w:w="1129"/>
        <w:gridCol w:w="2268"/>
        <w:gridCol w:w="2552"/>
        <w:gridCol w:w="4394"/>
      </w:tblGrid>
      <w:tr w:rsidRPr="00E87DE1" w:rsidR="003223FE" w:rsidTr="18F49E76" w14:paraId="5CF8DF4B" w14:textId="77777777">
        <w:trPr>
          <w:cnfStyle w:val="100000000000" w:firstRow="1" w:lastRow="0" w:firstColumn="0" w:lastColumn="0" w:oddVBand="0" w:evenVBand="0" w:oddHBand="0" w:evenHBand="0" w:firstRowFirstColumn="0" w:firstRowLastColumn="0" w:lastRowFirstColumn="0" w:lastRowLastColumn="0"/>
          <w:trHeight w:val="431"/>
        </w:trPr>
        <w:tc>
          <w:tcPr>
            <w:cnfStyle w:val="000010000000" w:firstRow="0" w:lastRow="0" w:firstColumn="0" w:lastColumn="0" w:oddVBand="1" w:evenVBand="0" w:oddHBand="0" w:evenHBand="0" w:firstRowFirstColumn="0" w:firstRowLastColumn="0" w:lastRowFirstColumn="0" w:lastRowLastColumn="0"/>
            <w:tcW w:w="1129" w:type="dxa"/>
            <w:tcMar/>
          </w:tcPr>
          <w:p w:rsidRPr="00E87DE1" w:rsidR="003223FE" w:rsidP="00EC1696" w:rsidRDefault="003223FE" w14:paraId="5CF8DF47" w14:textId="77777777">
            <w:pPr>
              <w:spacing w:after="40"/>
            </w:pPr>
            <w:r w:rsidRPr="00E87DE1">
              <w:rPr>
                <w:w w:val="105"/>
              </w:rPr>
              <w:t>Version</w:t>
            </w:r>
          </w:p>
        </w:tc>
        <w:tc>
          <w:tcPr>
            <w:cnfStyle w:val="000001000000" w:firstRow="0" w:lastRow="0" w:firstColumn="0" w:lastColumn="0" w:oddVBand="0" w:evenVBand="1" w:oddHBand="0" w:evenHBand="0" w:firstRowFirstColumn="0" w:firstRowLastColumn="0" w:lastRowFirstColumn="0" w:lastRowLastColumn="0"/>
            <w:tcW w:w="2268" w:type="dxa"/>
            <w:tcMar/>
          </w:tcPr>
          <w:p w:rsidRPr="00E87DE1" w:rsidR="003223FE" w:rsidP="00EC1696" w:rsidRDefault="003223FE" w14:paraId="5CF8DF48" w14:textId="77777777">
            <w:pPr>
              <w:spacing w:after="40"/>
            </w:pPr>
            <w:r w:rsidRPr="00E87DE1">
              <w:rPr>
                <w:w w:val="105"/>
              </w:rPr>
              <w:t>Date</w:t>
            </w:r>
          </w:p>
        </w:tc>
        <w:tc>
          <w:tcPr>
            <w:cnfStyle w:val="000010000000" w:firstRow="0" w:lastRow="0" w:firstColumn="0" w:lastColumn="0" w:oddVBand="1" w:evenVBand="0" w:oddHBand="0" w:evenHBand="0" w:firstRowFirstColumn="0" w:firstRowLastColumn="0" w:lastRowFirstColumn="0" w:lastRowLastColumn="0"/>
            <w:tcW w:w="2552" w:type="dxa"/>
            <w:tcMar/>
          </w:tcPr>
          <w:p w:rsidRPr="00E87DE1" w:rsidR="003223FE" w:rsidP="00EC1696" w:rsidRDefault="003223FE" w14:paraId="5CF8DF49" w14:textId="77777777">
            <w:pPr>
              <w:spacing w:after="40"/>
            </w:pPr>
            <w:r w:rsidRPr="00E87DE1">
              <w:rPr>
                <w:w w:val="105"/>
              </w:rPr>
              <w:t>Author</w:t>
            </w:r>
          </w:p>
        </w:tc>
        <w:tc>
          <w:tcPr>
            <w:cnfStyle w:val="000001000000" w:firstRow="0" w:lastRow="0" w:firstColumn="0" w:lastColumn="0" w:oddVBand="0" w:evenVBand="1" w:oddHBand="0" w:evenHBand="0" w:firstRowFirstColumn="0" w:firstRowLastColumn="0" w:lastRowFirstColumn="0" w:lastRowLastColumn="0"/>
            <w:tcW w:w="4394" w:type="dxa"/>
            <w:tcMar/>
          </w:tcPr>
          <w:p w:rsidRPr="00E87DE1" w:rsidR="003223FE" w:rsidP="00EC1696" w:rsidRDefault="003223FE" w14:paraId="5CF8DF4A" w14:textId="77777777">
            <w:pPr>
              <w:spacing w:after="40"/>
            </w:pPr>
            <w:r w:rsidRPr="00E87DE1">
              <w:t>Changes made</w:t>
            </w:r>
          </w:p>
        </w:tc>
      </w:tr>
      <w:tr w:rsidRPr="00E87DE1" w:rsidR="003223FE" w:rsidTr="18F49E76" w14:paraId="5CF8DF50" w14:textId="77777777">
        <w:trPr>
          <w:cantSplit/>
          <w:trHeight w:val="431"/>
        </w:trPr>
        <w:tc>
          <w:tcPr>
            <w:cnfStyle w:val="000010000000" w:firstRow="0" w:lastRow="0" w:firstColumn="0" w:lastColumn="0" w:oddVBand="1" w:evenVBand="0" w:oddHBand="0" w:evenHBand="0" w:firstRowFirstColumn="0" w:firstRowLastColumn="0" w:lastRowFirstColumn="0" w:lastRowLastColumn="0"/>
            <w:tcW w:w="1129" w:type="dxa"/>
            <w:tcMar/>
            <w:vAlign w:val="top"/>
          </w:tcPr>
          <w:p w:rsidRPr="006145BB" w:rsidR="003223FE" w:rsidP="00D810DB" w:rsidRDefault="00EB722C" w14:paraId="5CF8DF4C" w14:textId="78EEE018">
            <w:pPr>
              <w:spacing w:after="40"/>
            </w:pPr>
            <w:r>
              <w:t>0.1</w:t>
            </w:r>
          </w:p>
        </w:tc>
        <w:tc>
          <w:tcPr>
            <w:cnfStyle w:val="000001000000" w:firstRow="0" w:lastRow="0" w:firstColumn="0" w:lastColumn="0" w:oddVBand="0" w:evenVBand="1" w:oddHBand="0" w:evenHBand="0" w:firstRowFirstColumn="0" w:firstRowLastColumn="0" w:lastRowFirstColumn="0" w:lastRowLastColumn="0"/>
            <w:tcW w:w="2268" w:type="dxa"/>
            <w:tcMar/>
            <w:vAlign w:val="top"/>
          </w:tcPr>
          <w:p w:rsidRPr="006145BB" w:rsidR="003223FE" w:rsidP="000D633A" w:rsidRDefault="004B0EFE" w14:paraId="5CF8DF4D" w14:textId="257819AC">
            <w:pPr>
              <w:spacing w:after="40"/>
            </w:pPr>
            <w:r w:rsidR="28B11788">
              <w:rPr/>
              <w:t>25</w:t>
            </w:r>
            <w:r w:rsidR="00EB722C">
              <w:rPr/>
              <w:t>/</w:t>
            </w:r>
            <w:r w:rsidR="70415FD6">
              <w:rPr/>
              <w:t>05</w:t>
            </w:r>
            <w:r w:rsidR="00EB722C">
              <w:rPr/>
              <w:t>/202</w:t>
            </w:r>
            <w:r w:rsidR="0B6F3404">
              <w:rPr/>
              <w:t>4</w:t>
            </w:r>
          </w:p>
        </w:tc>
        <w:tc>
          <w:tcPr>
            <w:cnfStyle w:val="000010000000" w:firstRow="0" w:lastRow="0" w:firstColumn="0" w:lastColumn="0" w:oddVBand="1" w:evenVBand="0" w:oddHBand="0" w:evenHBand="0" w:firstRowFirstColumn="0" w:firstRowLastColumn="0" w:lastRowFirstColumn="0" w:lastRowLastColumn="0"/>
            <w:tcW w:w="2552" w:type="dxa"/>
            <w:tcMar/>
            <w:vAlign w:val="top"/>
          </w:tcPr>
          <w:p w:rsidRPr="006145BB" w:rsidR="003223FE" w:rsidP="18F49E76" w:rsidRDefault="004B0EFE" w14:paraId="5CF8DF4E" w14:textId="544BE6BF">
            <w:pPr>
              <w:pStyle w:val="Normal"/>
              <w:suppressLineNumbers w:val="0"/>
              <w:bidi w:val="0"/>
              <w:spacing w:before="40" w:beforeAutospacing="off" w:after="40" w:afterAutospacing="off" w:line="259" w:lineRule="auto"/>
              <w:ind w:left="0" w:right="0"/>
              <w:jc w:val="left"/>
            </w:pPr>
            <w:r w:rsidR="0B6F3404">
              <w:rPr/>
              <w:t>Deepak Kumar Khatri</w:t>
            </w:r>
          </w:p>
        </w:tc>
        <w:tc>
          <w:tcPr>
            <w:cnfStyle w:val="000001000000" w:firstRow="0" w:lastRow="0" w:firstColumn="0" w:lastColumn="0" w:oddVBand="0" w:evenVBand="1" w:oddHBand="0" w:evenHBand="0" w:firstRowFirstColumn="0" w:firstRowLastColumn="0" w:lastRowFirstColumn="0" w:lastRowLastColumn="0"/>
            <w:tcW w:w="4394" w:type="dxa"/>
            <w:tcMar/>
            <w:vAlign w:val="top"/>
          </w:tcPr>
          <w:p w:rsidRPr="006145BB" w:rsidR="003223FE" w:rsidP="00811CEC" w:rsidRDefault="004B0EFE" w14:paraId="5CF8DF4F" w14:textId="3758074B">
            <w:pPr>
              <w:spacing w:after="40"/>
            </w:pPr>
            <w:r>
              <w:t xml:space="preserve">Initial </w:t>
            </w:r>
            <w:r w:rsidR="00A87AD5">
              <w:t>d</w:t>
            </w:r>
            <w:r>
              <w:t>raft</w:t>
            </w:r>
            <w:r w:rsidR="00A87AD5">
              <w:t xml:space="preserve"> documenting configuration procedure for the local deployment</w:t>
            </w:r>
          </w:p>
        </w:tc>
      </w:tr>
    </w:tbl>
    <w:p w:rsidR="003223FE" w:rsidP="3C946E59" w:rsidRDefault="003223FE" w14:paraId="5CF8DF5B" w14:textId="1ED30A85"/>
    <w:tbl>
      <w:tblPr>
        <w:tblW w:w="1034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28" w:type="dxa"/>
          <w:bottom w:w="28" w:type="dxa"/>
        </w:tblCellMar>
        <w:tblLook w:val="0000" w:firstRow="0" w:lastRow="0" w:firstColumn="0" w:lastColumn="0" w:noHBand="0" w:noVBand="0"/>
      </w:tblPr>
      <w:tblGrid>
        <w:gridCol w:w="2348"/>
        <w:gridCol w:w="2835"/>
        <w:gridCol w:w="2868"/>
        <w:gridCol w:w="2297"/>
      </w:tblGrid>
      <w:tr w:rsidRPr="00D3050F" w:rsidR="00712905" w:rsidTr="18F49E76" w14:paraId="7046F911" w14:textId="77777777">
        <w:tc>
          <w:tcPr>
            <w:tcW w:w="10348" w:type="dxa"/>
            <w:gridSpan w:val="4"/>
            <w:shd w:val="clear" w:color="auto" w:fill="1F1F5F" w:themeFill="text1"/>
            <w:tcMar/>
          </w:tcPr>
          <w:p w:rsidRPr="00D3050F" w:rsidR="00712905" w:rsidP="00EC1696" w:rsidRDefault="00712905" w14:paraId="06F496B9" w14:textId="77777777">
            <w:pPr>
              <w:pStyle w:val="NoSpacing"/>
              <w:spacing w:before="40" w:after="40"/>
              <w:rPr>
                <w:rFonts w:ascii="Lato" w:hAnsi="Lato" w:cs="Arial"/>
                <w:b/>
                <w:bCs/>
              </w:rPr>
            </w:pPr>
            <w:r w:rsidRPr="00D3050F">
              <w:rPr>
                <w:rFonts w:ascii="Lato" w:hAnsi="Lato" w:cs="Arial"/>
                <w:b/>
                <w:bCs/>
              </w:rPr>
              <w:t>Document Sign Off</w:t>
            </w:r>
          </w:p>
        </w:tc>
      </w:tr>
      <w:tr w:rsidRPr="00D3050F" w:rsidR="00712905" w:rsidTr="18F49E76" w14:paraId="16DEF55A" w14:textId="77777777">
        <w:tc>
          <w:tcPr>
            <w:tcW w:w="2348" w:type="dxa"/>
            <w:shd w:val="clear" w:color="auto" w:fill="auto"/>
            <w:tcMar/>
          </w:tcPr>
          <w:p w:rsidRPr="00D3050F" w:rsidR="00712905" w:rsidP="00EC1696" w:rsidRDefault="00712905" w14:paraId="6DCDF46A" w14:textId="77777777">
            <w:pPr>
              <w:pStyle w:val="NoSpacing"/>
              <w:spacing w:before="40" w:after="40"/>
              <w:rPr>
                <w:rFonts w:ascii="Lato" w:hAnsi="Lato" w:cs="Arial"/>
                <w:b/>
                <w:bCs/>
              </w:rPr>
            </w:pPr>
            <w:r w:rsidRPr="00D3050F">
              <w:rPr>
                <w:rFonts w:ascii="Lato" w:hAnsi="Lato" w:cs="Arial"/>
                <w:b/>
                <w:bCs/>
              </w:rPr>
              <w:t>Name</w:t>
            </w:r>
          </w:p>
        </w:tc>
        <w:tc>
          <w:tcPr>
            <w:tcW w:w="2835" w:type="dxa"/>
            <w:shd w:val="clear" w:color="auto" w:fill="auto"/>
            <w:tcMar/>
          </w:tcPr>
          <w:p w:rsidRPr="00D3050F" w:rsidR="00712905" w:rsidP="00EC1696" w:rsidRDefault="00712905" w14:paraId="11266E70" w14:textId="77777777">
            <w:pPr>
              <w:pStyle w:val="NoSpacing"/>
              <w:spacing w:before="40" w:after="40"/>
              <w:rPr>
                <w:rFonts w:ascii="Lato" w:hAnsi="Lato" w:cs="Arial"/>
                <w:b/>
                <w:bCs/>
              </w:rPr>
            </w:pPr>
            <w:r w:rsidRPr="00D3050F">
              <w:rPr>
                <w:rFonts w:ascii="Lato" w:hAnsi="Lato" w:cs="Arial"/>
                <w:b/>
                <w:bCs/>
              </w:rPr>
              <w:t>Role</w:t>
            </w:r>
          </w:p>
        </w:tc>
        <w:tc>
          <w:tcPr>
            <w:tcW w:w="2868" w:type="dxa"/>
            <w:shd w:val="clear" w:color="auto" w:fill="auto"/>
            <w:tcMar/>
          </w:tcPr>
          <w:p w:rsidRPr="00D3050F" w:rsidR="00712905" w:rsidP="00EC1696" w:rsidRDefault="00712905" w14:paraId="0A676FC5" w14:textId="77777777">
            <w:pPr>
              <w:pStyle w:val="NoSpacing"/>
              <w:spacing w:before="40" w:after="40"/>
              <w:rPr>
                <w:rFonts w:ascii="Lato" w:hAnsi="Lato" w:cs="Arial"/>
                <w:b/>
                <w:bCs/>
              </w:rPr>
            </w:pPr>
            <w:r w:rsidRPr="00D3050F">
              <w:rPr>
                <w:rFonts w:ascii="Lato" w:hAnsi="Lato" w:cs="Arial"/>
                <w:b/>
                <w:bCs/>
              </w:rPr>
              <w:t xml:space="preserve">Signature </w:t>
            </w:r>
          </w:p>
        </w:tc>
        <w:tc>
          <w:tcPr>
            <w:tcW w:w="2297" w:type="dxa"/>
            <w:shd w:val="clear" w:color="auto" w:fill="auto"/>
            <w:tcMar/>
          </w:tcPr>
          <w:p w:rsidRPr="00D3050F" w:rsidR="00712905" w:rsidP="00EC1696" w:rsidRDefault="00712905" w14:paraId="3D378B12" w14:textId="77777777">
            <w:pPr>
              <w:pStyle w:val="NoSpacing"/>
              <w:spacing w:before="40" w:after="40"/>
              <w:rPr>
                <w:rFonts w:ascii="Lato" w:hAnsi="Lato" w:cs="Arial"/>
                <w:b/>
                <w:bCs/>
              </w:rPr>
            </w:pPr>
            <w:r w:rsidRPr="00D3050F">
              <w:rPr>
                <w:rFonts w:ascii="Lato" w:hAnsi="Lato" w:cs="Arial"/>
                <w:b/>
                <w:bCs/>
              </w:rPr>
              <w:t>Date</w:t>
            </w:r>
          </w:p>
        </w:tc>
      </w:tr>
      <w:tr w:rsidRPr="00D3050F" w:rsidR="00712905" w:rsidTr="18F49E76" w14:paraId="11245B9D" w14:textId="77777777">
        <w:trPr>
          <w:cantSplit/>
        </w:trPr>
        <w:tc>
          <w:tcPr>
            <w:tcW w:w="2348" w:type="dxa"/>
            <w:tcMar/>
          </w:tcPr>
          <w:p w:rsidRPr="00D3050F" w:rsidR="00712905" w:rsidP="18F49E76" w:rsidRDefault="6BD90106" w14:paraId="02773FF0" w14:textId="3A6BEB52">
            <w:pPr>
              <w:pStyle w:val="NoSpacing"/>
              <w:suppressLineNumbers w:val="0"/>
              <w:bidi w:val="0"/>
              <w:spacing w:before="40" w:beforeAutospacing="off" w:after="40" w:afterAutospacing="off" w:line="259" w:lineRule="auto"/>
              <w:ind w:left="0" w:right="0"/>
              <w:jc w:val="left"/>
            </w:pPr>
            <w:r w:rsidRPr="18F49E76" w:rsidR="244DF2B8">
              <w:rPr>
                <w:rFonts w:ascii="Lato" w:hAnsi="Lato"/>
              </w:rPr>
              <w:t>Junkai</w:t>
            </w:r>
            <w:r w:rsidRPr="18F49E76" w:rsidR="244DF2B8">
              <w:rPr>
                <w:rFonts w:ascii="Lato" w:hAnsi="Lato"/>
              </w:rPr>
              <w:t xml:space="preserve"> Jiang</w:t>
            </w:r>
          </w:p>
        </w:tc>
        <w:tc>
          <w:tcPr>
            <w:tcW w:w="2835" w:type="dxa"/>
            <w:tcMar/>
          </w:tcPr>
          <w:p w:rsidRPr="00D3050F" w:rsidR="00712905" w:rsidP="00EC1696" w:rsidRDefault="6BD90106" w14:paraId="33DC7D2E" w14:textId="757D54AC">
            <w:pPr>
              <w:pStyle w:val="NoSpacing"/>
              <w:spacing w:before="40" w:after="40"/>
              <w:rPr>
                <w:rFonts w:ascii="Lato" w:hAnsi="Lato"/>
              </w:rPr>
            </w:pPr>
            <w:r w:rsidRPr="18F49E76" w:rsidR="2C5E03EE">
              <w:rPr>
                <w:rFonts w:ascii="Lato" w:hAnsi="Lato"/>
              </w:rPr>
              <w:t>Senior Leadership (T</w:t>
            </w:r>
            <w:r w:rsidRPr="18F49E76" w:rsidR="3769CE24">
              <w:rPr>
                <w:rFonts w:ascii="Lato" w:hAnsi="Lato"/>
              </w:rPr>
              <w:t>1</w:t>
            </w:r>
            <w:r w:rsidRPr="18F49E76" w:rsidR="2C5E03EE">
              <w:rPr>
                <w:rFonts w:ascii="Lato" w:hAnsi="Lato"/>
              </w:rPr>
              <w:t xml:space="preserve"> </w:t>
            </w:r>
            <w:r w:rsidRPr="18F49E76" w:rsidR="4E25F4FD">
              <w:rPr>
                <w:rFonts w:ascii="Lato" w:hAnsi="Lato"/>
              </w:rPr>
              <w:t>‘</w:t>
            </w:r>
            <w:r w:rsidRPr="18F49E76" w:rsidR="2161A2BC">
              <w:rPr>
                <w:rFonts w:ascii="Lato" w:hAnsi="Lato"/>
              </w:rPr>
              <w:t>24</w:t>
            </w:r>
            <w:r w:rsidRPr="18F49E76" w:rsidR="2C5E03EE">
              <w:rPr>
                <w:rFonts w:ascii="Lato" w:hAnsi="Lato"/>
              </w:rPr>
              <w:t>)</w:t>
            </w:r>
          </w:p>
        </w:tc>
        <w:tc>
          <w:tcPr>
            <w:tcW w:w="2868" w:type="dxa"/>
            <w:tcMar/>
          </w:tcPr>
          <w:p w:rsidRPr="00D3050F" w:rsidR="00712905" w:rsidP="00EC1696" w:rsidRDefault="6BD90106" w14:paraId="2CBB20E3" w14:textId="66F7DC93">
            <w:pPr>
              <w:pStyle w:val="NoSpacing"/>
              <w:spacing w:before="40" w:after="40"/>
              <w:rPr>
                <w:rFonts w:ascii="Lato" w:hAnsi="Lato"/>
              </w:rPr>
            </w:pPr>
            <w:r w:rsidRPr="18F49E76" w:rsidR="1886021F">
              <w:rPr>
                <w:rFonts w:ascii="Lato" w:hAnsi="Lato"/>
              </w:rPr>
              <w:t>J.Jiang</w:t>
            </w:r>
          </w:p>
        </w:tc>
        <w:tc>
          <w:tcPr>
            <w:tcW w:w="2297" w:type="dxa"/>
            <w:tcMar/>
          </w:tcPr>
          <w:p w:rsidRPr="00D3050F" w:rsidR="00712905" w:rsidP="00EC1696" w:rsidRDefault="6BD90106" w14:paraId="21E96069" w14:textId="7B92B36B">
            <w:pPr>
              <w:pStyle w:val="NoSpacing"/>
              <w:spacing w:before="40" w:after="40"/>
              <w:rPr>
                <w:rFonts w:ascii="Lato" w:hAnsi="Lato"/>
              </w:rPr>
            </w:pPr>
            <w:r w:rsidRPr="18F49E76" w:rsidR="1886021F">
              <w:rPr>
                <w:rFonts w:ascii="Lato" w:hAnsi="Lato"/>
              </w:rPr>
              <w:t>24/05/2024</w:t>
            </w:r>
          </w:p>
        </w:tc>
      </w:tr>
      <w:tr w:rsidRPr="00D3050F" w:rsidR="00712905" w:rsidTr="18F49E76" w14:paraId="236E403D" w14:textId="77777777">
        <w:trPr>
          <w:cantSplit/>
        </w:trPr>
        <w:tc>
          <w:tcPr>
            <w:tcW w:w="2348" w:type="dxa"/>
            <w:tcMar/>
          </w:tcPr>
          <w:p w:rsidRPr="00D3050F" w:rsidR="00712905" w:rsidP="00EC1696" w:rsidRDefault="00712905" w14:paraId="3ADB43BE" w14:textId="77777777">
            <w:pPr>
              <w:pStyle w:val="NoSpacing"/>
              <w:spacing w:before="40" w:after="40"/>
              <w:rPr>
                <w:rFonts w:ascii="Lato" w:hAnsi="Lato"/>
              </w:rPr>
            </w:pPr>
          </w:p>
        </w:tc>
        <w:tc>
          <w:tcPr>
            <w:tcW w:w="2835" w:type="dxa"/>
            <w:tcMar/>
          </w:tcPr>
          <w:p w:rsidRPr="00D3050F" w:rsidR="00712905" w:rsidP="00EC1696" w:rsidRDefault="00712905" w14:paraId="08C2A239" w14:textId="77777777">
            <w:pPr>
              <w:pStyle w:val="NoSpacing"/>
              <w:spacing w:before="40" w:after="40"/>
              <w:rPr>
                <w:rFonts w:ascii="Lato" w:hAnsi="Lato"/>
              </w:rPr>
            </w:pPr>
          </w:p>
        </w:tc>
        <w:tc>
          <w:tcPr>
            <w:tcW w:w="2868" w:type="dxa"/>
            <w:tcMar/>
          </w:tcPr>
          <w:p w:rsidRPr="00D3050F" w:rsidR="00712905" w:rsidP="00EC1696" w:rsidRDefault="00712905" w14:paraId="2DD62226" w14:textId="77777777">
            <w:pPr>
              <w:pStyle w:val="NoSpacing"/>
              <w:spacing w:before="40" w:after="40"/>
              <w:rPr>
                <w:rFonts w:ascii="Lato" w:hAnsi="Lato"/>
              </w:rPr>
            </w:pPr>
          </w:p>
        </w:tc>
        <w:tc>
          <w:tcPr>
            <w:tcW w:w="2297" w:type="dxa"/>
            <w:tcMar/>
          </w:tcPr>
          <w:p w:rsidRPr="00D3050F" w:rsidR="00712905" w:rsidP="00EC1696" w:rsidRDefault="00712905" w14:paraId="0AE8E38D" w14:textId="77777777">
            <w:pPr>
              <w:pStyle w:val="NoSpacing"/>
              <w:spacing w:before="40" w:after="40"/>
              <w:rPr>
                <w:rFonts w:ascii="Lato" w:hAnsi="Lato"/>
              </w:rPr>
            </w:pPr>
          </w:p>
        </w:tc>
      </w:tr>
    </w:tbl>
    <w:p w:rsidR="00712905" w:rsidP="00702D61" w:rsidRDefault="00712905" w14:paraId="732C10BD" w14:textId="77777777"/>
    <w:tbl>
      <w:tblPr>
        <w:tblW w:w="1034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28" w:type="dxa"/>
          <w:bottom w:w="28" w:type="dxa"/>
        </w:tblCellMar>
        <w:tblLook w:val="0000" w:firstRow="0" w:lastRow="0" w:firstColumn="0" w:lastColumn="0" w:noHBand="0" w:noVBand="0"/>
      </w:tblPr>
      <w:tblGrid>
        <w:gridCol w:w="3482"/>
        <w:gridCol w:w="6866"/>
      </w:tblGrid>
      <w:tr w:rsidRPr="00D3050F" w:rsidR="00712905" w:rsidTr="18F49E76" w14:paraId="171849F8" w14:textId="77777777">
        <w:tc>
          <w:tcPr>
            <w:tcW w:w="10348" w:type="dxa"/>
            <w:gridSpan w:val="2"/>
            <w:shd w:val="clear" w:color="auto" w:fill="1F1F5F" w:themeFill="text1"/>
            <w:tcMar/>
          </w:tcPr>
          <w:p w:rsidRPr="00D3050F" w:rsidR="00712905" w:rsidP="00EC1696" w:rsidRDefault="00712905" w14:paraId="4E6F18D4" w14:textId="77777777">
            <w:pPr>
              <w:pStyle w:val="NoSpacing"/>
              <w:spacing w:before="40" w:after="40"/>
              <w:rPr>
                <w:rFonts w:cs="Arial" w:asciiTheme="minorHAnsi" w:hAnsiTheme="minorHAnsi"/>
                <w:b/>
                <w:bCs/>
              </w:rPr>
            </w:pPr>
            <w:r w:rsidRPr="00D3050F">
              <w:rPr>
                <w:rFonts w:cs="Arial" w:asciiTheme="minorHAnsi" w:hAnsiTheme="minorHAnsi"/>
                <w:b/>
                <w:bCs/>
              </w:rPr>
              <w:t>Reviewers</w:t>
            </w:r>
          </w:p>
        </w:tc>
      </w:tr>
      <w:tr w:rsidRPr="00D3050F" w:rsidR="00712905" w:rsidTr="18F49E76" w14:paraId="70BD2300" w14:textId="77777777">
        <w:tc>
          <w:tcPr>
            <w:tcW w:w="3482" w:type="dxa"/>
            <w:shd w:val="clear" w:color="auto" w:fill="auto"/>
            <w:tcMar/>
          </w:tcPr>
          <w:p w:rsidRPr="00D3050F" w:rsidR="00712905" w:rsidP="00EC1696" w:rsidRDefault="00712905" w14:paraId="19DA777A" w14:textId="77777777">
            <w:pPr>
              <w:pStyle w:val="NoSpacing"/>
              <w:spacing w:before="40" w:after="40"/>
              <w:rPr>
                <w:rFonts w:cs="Arial" w:asciiTheme="minorHAnsi" w:hAnsiTheme="minorHAnsi"/>
                <w:b/>
                <w:bCs/>
              </w:rPr>
            </w:pPr>
            <w:r w:rsidRPr="00D3050F">
              <w:rPr>
                <w:rFonts w:cs="Arial" w:asciiTheme="minorHAnsi" w:hAnsiTheme="minorHAnsi"/>
                <w:b/>
                <w:bCs/>
              </w:rPr>
              <w:t>Name</w:t>
            </w:r>
          </w:p>
        </w:tc>
        <w:tc>
          <w:tcPr>
            <w:tcW w:w="6866" w:type="dxa"/>
            <w:shd w:val="clear" w:color="auto" w:fill="auto"/>
            <w:tcMar/>
          </w:tcPr>
          <w:p w:rsidRPr="00D3050F" w:rsidR="00712905" w:rsidP="00EC1696" w:rsidRDefault="00712905" w14:paraId="6D2648A0" w14:textId="77777777">
            <w:pPr>
              <w:pStyle w:val="NoSpacing"/>
              <w:spacing w:before="40" w:after="40"/>
              <w:rPr>
                <w:rFonts w:cs="Arial" w:asciiTheme="minorHAnsi" w:hAnsiTheme="minorHAnsi"/>
                <w:b/>
                <w:bCs/>
              </w:rPr>
            </w:pPr>
            <w:r w:rsidRPr="00D3050F">
              <w:rPr>
                <w:rFonts w:cs="Arial" w:asciiTheme="minorHAnsi" w:hAnsiTheme="minorHAnsi"/>
                <w:b/>
                <w:bCs/>
              </w:rPr>
              <w:t>Role</w:t>
            </w:r>
          </w:p>
        </w:tc>
      </w:tr>
      <w:tr w:rsidRPr="00D3050F" w:rsidR="00712905" w:rsidTr="18F49E76" w14:paraId="259E38F0" w14:textId="77777777">
        <w:trPr>
          <w:cantSplit/>
        </w:trPr>
        <w:tc>
          <w:tcPr>
            <w:tcW w:w="3482" w:type="dxa"/>
            <w:tcMar/>
          </w:tcPr>
          <w:p w:rsidRPr="00D3050F" w:rsidR="00712905" w:rsidP="18F49E76" w:rsidRDefault="1E26C79E" w14:paraId="4D0C97D6" w14:textId="3A6BEB52">
            <w:pPr>
              <w:pStyle w:val="NoSpacing"/>
              <w:suppressLineNumbers w:val="0"/>
              <w:bidi w:val="0"/>
              <w:spacing w:before="40" w:beforeAutospacing="off" w:after="40" w:afterAutospacing="off" w:line="259" w:lineRule="auto"/>
              <w:ind w:left="0" w:right="0"/>
              <w:jc w:val="left"/>
            </w:pPr>
            <w:r w:rsidRPr="18F49E76" w:rsidR="4C87A898">
              <w:rPr>
                <w:rFonts w:ascii="Lato" w:hAnsi="Lato"/>
              </w:rPr>
              <w:t>Junkai Jiang</w:t>
            </w:r>
          </w:p>
          <w:p w:rsidRPr="00D3050F" w:rsidR="00712905" w:rsidP="18F49E76" w:rsidRDefault="1E26C79E" w14:paraId="22F4A107" w14:textId="13B27AAA">
            <w:pPr>
              <w:pStyle w:val="NoSpacing"/>
              <w:spacing w:before="40" w:after="40"/>
              <w:rPr>
                <w:rFonts w:ascii="Lato" w:hAnsi="Lato" w:asciiTheme="minorAscii" w:hAnsiTheme="minorAscii"/>
              </w:rPr>
            </w:pPr>
          </w:p>
        </w:tc>
        <w:tc>
          <w:tcPr>
            <w:tcW w:w="6866" w:type="dxa"/>
            <w:tcMar/>
          </w:tcPr>
          <w:p w:rsidRPr="00D3050F" w:rsidR="00712905" w:rsidP="18F49E76" w:rsidRDefault="1E26C79E" w14:paraId="1DD23DEC" w14:textId="5586CD91">
            <w:pPr>
              <w:pStyle w:val="NoSpacing"/>
              <w:spacing w:before="40" w:after="40"/>
              <w:rPr>
                <w:rFonts w:ascii="Lato" w:hAnsi="Lato"/>
              </w:rPr>
            </w:pPr>
            <w:r w:rsidRPr="18F49E76" w:rsidR="4C87A898">
              <w:rPr>
                <w:rFonts w:ascii="Lato" w:hAnsi="Lato"/>
              </w:rPr>
              <w:t>Senior Leadership (T1 ‘24)</w:t>
            </w:r>
          </w:p>
        </w:tc>
      </w:tr>
      <w:tr w:rsidRPr="00D3050F" w:rsidR="00712905" w:rsidTr="18F49E76" w14:paraId="7A2F3B34" w14:textId="77777777">
        <w:trPr>
          <w:cantSplit/>
        </w:trPr>
        <w:tc>
          <w:tcPr>
            <w:tcW w:w="3482" w:type="dxa"/>
            <w:tcMar/>
          </w:tcPr>
          <w:p w:rsidRPr="00D3050F" w:rsidR="00712905" w:rsidP="00EC1696" w:rsidRDefault="00712905" w14:paraId="41FB1D7D" w14:textId="77777777">
            <w:pPr>
              <w:pStyle w:val="NoSpacing"/>
              <w:spacing w:before="40" w:after="40"/>
              <w:rPr>
                <w:rFonts w:asciiTheme="minorHAnsi" w:hAnsiTheme="minorHAnsi"/>
              </w:rPr>
            </w:pPr>
          </w:p>
        </w:tc>
        <w:tc>
          <w:tcPr>
            <w:tcW w:w="6866" w:type="dxa"/>
            <w:tcMar/>
          </w:tcPr>
          <w:p w:rsidRPr="00D3050F" w:rsidR="00712905" w:rsidP="00EC1696" w:rsidRDefault="00712905" w14:paraId="59A71721" w14:textId="77777777">
            <w:pPr>
              <w:pStyle w:val="NoSpacing"/>
              <w:spacing w:before="40" w:after="40"/>
              <w:rPr>
                <w:rFonts w:asciiTheme="minorHAnsi" w:hAnsiTheme="minorHAnsi"/>
              </w:rPr>
            </w:pPr>
          </w:p>
        </w:tc>
      </w:tr>
    </w:tbl>
    <w:p w:rsidR="00712905" w:rsidP="00702D61" w:rsidRDefault="00712905" w14:paraId="099ADB4E" w14:textId="77B938AC"/>
    <w:p w:rsidR="00702D61" w:rsidP="00702D61" w:rsidRDefault="00702D61" w14:paraId="5CF8DF6B" w14:textId="77777777">
      <w:r>
        <w:br w:type="page"/>
      </w:r>
    </w:p>
    <w:p w:rsidR="003111A0" w:rsidP="001A7DE8" w:rsidRDefault="001A1167" w14:paraId="43E78B71" w14:textId="79B18F21">
      <w:pPr>
        <w:pStyle w:val="TOCHeading"/>
      </w:pPr>
      <w:r>
        <w:t>T</w:t>
      </w:r>
      <w:r w:rsidR="003111A0">
        <w:t>able of Contents</w:t>
      </w:r>
    </w:p>
    <w:p w:rsidR="008A0F9F" w:rsidRDefault="00A05B57" w14:paraId="1A59F3DC" w14:textId="034FE270">
      <w:pPr>
        <w:pStyle w:val="TOC1"/>
        <w:rPr>
          <w:rFonts w:asciiTheme="minorHAnsi" w:hAnsiTheme="minorHAnsi" w:eastAsiaTheme="minorEastAsia" w:cstheme="minorBidi"/>
          <w:noProof/>
          <w:kern w:val="2"/>
          <w:lang w:eastAsia="en-AU"/>
          <w14:ligatures w14:val="standardContextual"/>
        </w:rPr>
      </w:pPr>
      <w:r>
        <w:fldChar w:fldCharType="begin"/>
      </w:r>
      <w:r>
        <w:instrText xml:space="preserve"> TOC \o "1-2" \h \z \u </w:instrText>
      </w:r>
      <w:r>
        <w:fldChar w:fldCharType="separate"/>
      </w:r>
      <w:hyperlink w:history="1" w:anchor="_Toc150178054">
        <w:r w:rsidRPr="00571FB5" w:rsidR="008A0F9F">
          <w:rPr>
            <w:rStyle w:val="Hyperlink"/>
            <w:noProof/>
            <w:lang w:eastAsia="en-AU"/>
          </w:rPr>
          <w:t>1. Introduction</w:t>
        </w:r>
        <w:r w:rsidR="008A0F9F">
          <w:rPr>
            <w:noProof/>
            <w:webHidden/>
          </w:rPr>
          <w:tab/>
        </w:r>
        <w:r w:rsidR="008A0F9F">
          <w:rPr>
            <w:noProof/>
            <w:webHidden/>
          </w:rPr>
          <w:fldChar w:fldCharType="begin"/>
        </w:r>
        <w:r w:rsidR="008A0F9F">
          <w:rPr>
            <w:noProof/>
            <w:webHidden/>
          </w:rPr>
          <w:instrText xml:space="preserve"> PAGEREF _Toc150178054 \h </w:instrText>
        </w:r>
        <w:r w:rsidR="008A0F9F">
          <w:rPr>
            <w:noProof/>
            <w:webHidden/>
          </w:rPr>
        </w:r>
        <w:r w:rsidR="008A0F9F">
          <w:rPr>
            <w:noProof/>
            <w:webHidden/>
          </w:rPr>
          <w:fldChar w:fldCharType="separate"/>
        </w:r>
        <w:r w:rsidR="008A0F9F">
          <w:rPr>
            <w:noProof/>
            <w:webHidden/>
          </w:rPr>
          <w:t>4</w:t>
        </w:r>
        <w:r w:rsidR="008A0F9F">
          <w:rPr>
            <w:noProof/>
            <w:webHidden/>
          </w:rPr>
          <w:fldChar w:fldCharType="end"/>
        </w:r>
      </w:hyperlink>
    </w:p>
    <w:p w:rsidR="008A0F9F" w:rsidRDefault="00000000" w14:paraId="07ECF300" w14:textId="4EC4C39C">
      <w:pPr>
        <w:pStyle w:val="TOC2"/>
        <w:rPr>
          <w:rFonts w:asciiTheme="minorHAnsi" w:hAnsiTheme="minorHAnsi" w:eastAsiaTheme="minorEastAsia" w:cstheme="minorBidi"/>
          <w:noProof/>
          <w:kern w:val="2"/>
          <w:lang w:eastAsia="en-AU"/>
          <w14:ligatures w14:val="standardContextual"/>
        </w:rPr>
      </w:pPr>
      <w:hyperlink w:history="1" w:anchor="_Toc150178055">
        <w:r w:rsidRPr="00571FB5" w:rsidR="008A0F9F">
          <w:rPr>
            <w:rStyle w:val="Hyperlink"/>
            <w:noProof/>
          </w:rPr>
          <w:t>1.1. Background</w:t>
        </w:r>
        <w:r w:rsidR="008A0F9F">
          <w:rPr>
            <w:noProof/>
            <w:webHidden/>
          </w:rPr>
          <w:tab/>
        </w:r>
        <w:r w:rsidR="008A0F9F">
          <w:rPr>
            <w:noProof/>
            <w:webHidden/>
          </w:rPr>
          <w:fldChar w:fldCharType="begin"/>
        </w:r>
        <w:r w:rsidR="008A0F9F">
          <w:rPr>
            <w:noProof/>
            <w:webHidden/>
          </w:rPr>
          <w:instrText xml:space="preserve"> PAGEREF _Toc150178055 \h </w:instrText>
        </w:r>
        <w:r w:rsidR="008A0F9F">
          <w:rPr>
            <w:noProof/>
            <w:webHidden/>
          </w:rPr>
        </w:r>
        <w:r w:rsidR="008A0F9F">
          <w:rPr>
            <w:noProof/>
            <w:webHidden/>
          </w:rPr>
          <w:fldChar w:fldCharType="separate"/>
        </w:r>
        <w:r w:rsidR="008A0F9F">
          <w:rPr>
            <w:noProof/>
            <w:webHidden/>
          </w:rPr>
          <w:t>4</w:t>
        </w:r>
        <w:r w:rsidR="008A0F9F">
          <w:rPr>
            <w:noProof/>
            <w:webHidden/>
          </w:rPr>
          <w:fldChar w:fldCharType="end"/>
        </w:r>
      </w:hyperlink>
    </w:p>
    <w:p w:rsidR="008A0F9F" w:rsidRDefault="00000000" w14:paraId="283303B2" w14:textId="654543D1">
      <w:pPr>
        <w:pStyle w:val="TOC2"/>
        <w:rPr>
          <w:rFonts w:asciiTheme="minorHAnsi" w:hAnsiTheme="minorHAnsi" w:eastAsiaTheme="minorEastAsia" w:cstheme="minorBidi"/>
          <w:noProof/>
          <w:kern w:val="2"/>
          <w:lang w:eastAsia="en-AU"/>
          <w14:ligatures w14:val="standardContextual"/>
        </w:rPr>
      </w:pPr>
      <w:hyperlink w:history="1" w:anchor="_Toc150178056">
        <w:r w:rsidRPr="00571FB5" w:rsidR="008A0F9F">
          <w:rPr>
            <w:rStyle w:val="Hyperlink"/>
            <w:noProof/>
          </w:rPr>
          <w:t>1.2. Purpose</w:t>
        </w:r>
        <w:r w:rsidR="008A0F9F">
          <w:rPr>
            <w:noProof/>
            <w:webHidden/>
          </w:rPr>
          <w:tab/>
        </w:r>
        <w:r w:rsidR="008A0F9F">
          <w:rPr>
            <w:noProof/>
            <w:webHidden/>
          </w:rPr>
          <w:fldChar w:fldCharType="begin"/>
        </w:r>
        <w:r w:rsidR="008A0F9F">
          <w:rPr>
            <w:noProof/>
            <w:webHidden/>
          </w:rPr>
          <w:instrText xml:space="preserve"> PAGEREF _Toc150178056 \h </w:instrText>
        </w:r>
        <w:r w:rsidR="008A0F9F">
          <w:rPr>
            <w:noProof/>
            <w:webHidden/>
          </w:rPr>
        </w:r>
        <w:r w:rsidR="008A0F9F">
          <w:rPr>
            <w:noProof/>
            <w:webHidden/>
          </w:rPr>
          <w:fldChar w:fldCharType="separate"/>
        </w:r>
        <w:r w:rsidR="008A0F9F">
          <w:rPr>
            <w:noProof/>
            <w:webHidden/>
          </w:rPr>
          <w:t>4</w:t>
        </w:r>
        <w:r w:rsidR="008A0F9F">
          <w:rPr>
            <w:noProof/>
            <w:webHidden/>
          </w:rPr>
          <w:fldChar w:fldCharType="end"/>
        </w:r>
      </w:hyperlink>
    </w:p>
    <w:p w:rsidR="008A0F9F" w:rsidRDefault="00000000" w14:paraId="48217C16" w14:textId="6329B985">
      <w:pPr>
        <w:pStyle w:val="TOC2"/>
        <w:rPr>
          <w:rFonts w:asciiTheme="minorHAnsi" w:hAnsiTheme="minorHAnsi" w:eastAsiaTheme="minorEastAsia" w:cstheme="minorBidi"/>
          <w:noProof/>
          <w:kern w:val="2"/>
          <w:lang w:eastAsia="en-AU"/>
          <w14:ligatures w14:val="standardContextual"/>
        </w:rPr>
      </w:pPr>
      <w:hyperlink w:history="1" w:anchor="_Toc150178057">
        <w:r w:rsidRPr="00571FB5" w:rsidR="008A0F9F">
          <w:rPr>
            <w:rStyle w:val="Hyperlink"/>
            <w:noProof/>
          </w:rPr>
          <w:t>1.3. Dependencies</w:t>
        </w:r>
        <w:r w:rsidR="008A0F9F">
          <w:rPr>
            <w:noProof/>
            <w:webHidden/>
          </w:rPr>
          <w:tab/>
        </w:r>
        <w:r w:rsidR="008A0F9F">
          <w:rPr>
            <w:noProof/>
            <w:webHidden/>
          </w:rPr>
          <w:fldChar w:fldCharType="begin"/>
        </w:r>
        <w:r w:rsidR="008A0F9F">
          <w:rPr>
            <w:noProof/>
            <w:webHidden/>
          </w:rPr>
          <w:instrText xml:space="preserve"> PAGEREF _Toc150178057 \h </w:instrText>
        </w:r>
        <w:r w:rsidR="008A0F9F">
          <w:rPr>
            <w:noProof/>
            <w:webHidden/>
          </w:rPr>
        </w:r>
        <w:r w:rsidR="008A0F9F">
          <w:rPr>
            <w:noProof/>
            <w:webHidden/>
          </w:rPr>
          <w:fldChar w:fldCharType="separate"/>
        </w:r>
        <w:r w:rsidR="008A0F9F">
          <w:rPr>
            <w:noProof/>
            <w:webHidden/>
          </w:rPr>
          <w:t>4</w:t>
        </w:r>
        <w:r w:rsidR="008A0F9F">
          <w:rPr>
            <w:noProof/>
            <w:webHidden/>
          </w:rPr>
          <w:fldChar w:fldCharType="end"/>
        </w:r>
      </w:hyperlink>
    </w:p>
    <w:p w:rsidR="008A0F9F" w:rsidRDefault="00000000" w14:paraId="47A22937" w14:textId="381DF3FE">
      <w:pPr>
        <w:pStyle w:val="TOC1"/>
        <w:rPr>
          <w:rFonts w:asciiTheme="minorHAnsi" w:hAnsiTheme="minorHAnsi" w:eastAsiaTheme="minorEastAsia" w:cstheme="minorBidi"/>
          <w:noProof/>
          <w:kern w:val="2"/>
          <w:lang w:eastAsia="en-AU"/>
          <w14:ligatures w14:val="standardContextual"/>
        </w:rPr>
      </w:pPr>
      <w:hyperlink w:history="1" w:anchor="_Toc150178058">
        <w:r w:rsidRPr="00571FB5" w:rsidR="008A0F9F">
          <w:rPr>
            <w:rStyle w:val="Hyperlink"/>
            <w:noProof/>
          </w:rPr>
          <w:t>2. Configuration Procedure – Local Deployment</w:t>
        </w:r>
        <w:r w:rsidR="008A0F9F">
          <w:rPr>
            <w:noProof/>
            <w:webHidden/>
          </w:rPr>
          <w:tab/>
        </w:r>
        <w:r w:rsidR="008A0F9F">
          <w:rPr>
            <w:noProof/>
            <w:webHidden/>
          </w:rPr>
          <w:fldChar w:fldCharType="begin"/>
        </w:r>
        <w:r w:rsidR="008A0F9F">
          <w:rPr>
            <w:noProof/>
            <w:webHidden/>
          </w:rPr>
          <w:instrText xml:space="preserve"> PAGEREF _Toc150178058 \h </w:instrText>
        </w:r>
        <w:r w:rsidR="008A0F9F">
          <w:rPr>
            <w:noProof/>
            <w:webHidden/>
          </w:rPr>
        </w:r>
        <w:r w:rsidR="008A0F9F">
          <w:rPr>
            <w:noProof/>
            <w:webHidden/>
          </w:rPr>
          <w:fldChar w:fldCharType="separate"/>
        </w:r>
        <w:r w:rsidR="008A0F9F">
          <w:rPr>
            <w:noProof/>
            <w:webHidden/>
          </w:rPr>
          <w:t>5</w:t>
        </w:r>
        <w:r w:rsidR="008A0F9F">
          <w:rPr>
            <w:noProof/>
            <w:webHidden/>
          </w:rPr>
          <w:fldChar w:fldCharType="end"/>
        </w:r>
      </w:hyperlink>
    </w:p>
    <w:p w:rsidR="008A0F9F" w:rsidRDefault="00000000" w14:paraId="3313F8ED" w14:textId="305B5E1C">
      <w:pPr>
        <w:pStyle w:val="TOC1"/>
        <w:rPr>
          <w:rFonts w:asciiTheme="minorHAnsi" w:hAnsiTheme="minorHAnsi" w:eastAsiaTheme="minorEastAsia" w:cstheme="minorBidi"/>
          <w:noProof/>
          <w:kern w:val="2"/>
          <w:lang w:eastAsia="en-AU"/>
          <w14:ligatures w14:val="standardContextual"/>
        </w:rPr>
      </w:pPr>
      <w:hyperlink w:history="1" w:anchor="_Toc150178059">
        <w:r w:rsidRPr="00571FB5" w:rsidR="008A0F9F">
          <w:rPr>
            <w:rStyle w:val="Hyperlink"/>
            <w:noProof/>
          </w:rPr>
          <w:t>3. Document Acronyms and References</w:t>
        </w:r>
        <w:r w:rsidR="008A0F9F">
          <w:rPr>
            <w:noProof/>
            <w:webHidden/>
          </w:rPr>
          <w:tab/>
        </w:r>
        <w:r w:rsidR="008A0F9F">
          <w:rPr>
            <w:noProof/>
            <w:webHidden/>
          </w:rPr>
          <w:fldChar w:fldCharType="begin"/>
        </w:r>
        <w:r w:rsidR="008A0F9F">
          <w:rPr>
            <w:noProof/>
            <w:webHidden/>
          </w:rPr>
          <w:instrText xml:space="preserve"> PAGEREF _Toc150178059 \h </w:instrText>
        </w:r>
        <w:r w:rsidR="008A0F9F">
          <w:rPr>
            <w:noProof/>
            <w:webHidden/>
          </w:rPr>
        </w:r>
        <w:r w:rsidR="008A0F9F">
          <w:rPr>
            <w:noProof/>
            <w:webHidden/>
          </w:rPr>
          <w:fldChar w:fldCharType="separate"/>
        </w:r>
        <w:r w:rsidR="008A0F9F">
          <w:rPr>
            <w:noProof/>
            <w:webHidden/>
          </w:rPr>
          <w:t>12</w:t>
        </w:r>
        <w:r w:rsidR="008A0F9F">
          <w:rPr>
            <w:noProof/>
            <w:webHidden/>
          </w:rPr>
          <w:fldChar w:fldCharType="end"/>
        </w:r>
      </w:hyperlink>
    </w:p>
    <w:p w:rsidR="008A0F9F" w:rsidRDefault="00000000" w14:paraId="20415CB0" w14:textId="416765D1">
      <w:pPr>
        <w:pStyle w:val="TOC2"/>
        <w:rPr>
          <w:rFonts w:asciiTheme="minorHAnsi" w:hAnsiTheme="minorHAnsi" w:eastAsiaTheme="minorEastAsia" w:cstheme="minorBidi"/>
          <w:noProof/>
          <w:kern w:val="2"/>
          <w:lang w:eastAsia="en-AU"/>
          <w14:ligatures w14:val="standardContextual"/>
        </w:rPr>
      </w:pPr>
      <w:hyperlink w:history="1" w:anchor="_Toc150178060">
        <w:r w:rsidRPr="00571FB5" w:rsidR="008A0F9F">
          <w:rPr>
            <w:rStyle w:val="Hyperlink"/>
            <w:noProof/>
          </w:rPr>
          <w:t>3.1. Acronyms</w:t>
        </w:r>
        <w:r w:rsidR="008A0F9F">
          <w:rPr>
            <w:noProof/>
            <w:webHidden/>
          </w:rPr>
          <w:tab/>
        </w:r>
        <w:r w:rsidR="008A0F9F">
          <w:rPr>
            <w:noProof/>
            <w:webHidden/>
          </w:rPr>
          <w:fldChar w:fldCharType="begin"/>
        </w:r>
        <w:r w:rsidR="008A0F9F">
          <w:rPr>
            <w:noProof/>
            <w:webHidden/>
          </w:rPr>
          <w:instrText xml:space="preserve"> PAGEREF _Toc150178060 \h </w:instrText>
        </w:r>
        <w:r w:rsidR="008A0F9F">
          <w:rPr>
            <w:noProof/>
            <w:webHidden/>
          </w:rPr>
        </w:r>
        <w:r w:rsidR="008A0F9F">
          <w:rPr>
            <w:noProof/>
            <w:webHidden/>
          </w:rPr>
          <w:fldChar w:fldCharType="separate"/>
        </w:r>
        <w:r w:rsidR="008A0F9F">
          <w:rPr>
            <w:noProof/>
            <w:webHidden/>
          </w:rPr>
          <w:t>12</w:t>
        </w:r>
        <w:r w:rsidR="008A0F9F">
          <w:rPr>
            <w:noProof/>
            <w:webHidden/>
          </w:rPr>
          <w:fldChar w:fldCharType="end"/>
        </w:r>
      </w:hyperlink>
    </w:p>
    <w:p w:rsidR="008A0F9F" w:rsidRDefault="00000000" w14:paraId="068D9572" w14:textId="5F1910FD">
      <w:pPr>
        <w:pStyle w:val="TOC2"/>
        <w:rPr>
          <w:rFonts w:asciiTheme="minorHAnsi" w:hAnsiTheme="minorHAnsi" w:eastAsiaTheme="minorEastAsia" w:cstheme="minorBidi"/>
          <w:noProof/>
          <w:kern w:val="2"/>
          <w:lang w:eastAsia="en-AU"/>
          <w14:ligatures w14:val="standardContextual"/>
        </w:rPr>
      </w:pPr>
      <w:hyperlink w:history="1" w:anchor="_Toc150178061">
        <w:r w:rsidRPr="00571FB5" w:rsidR="008A0F9F">
          <w:rPr>
            <w:rStyle w:val="Hyperlink"/>
            <w:noProof/>
          </w:rPr>
          <w:t>3.2. References</w:t>
        </w:r>
        <w:r w:rsidR="008A0F9F">
          <w:rPr>
            <w:noProof/>
            <w:webHidden/>
          </w:rPr>
          <w:tab/>
        </w:r>
        <w:r w:rsidR="008A0F9F">
          <w:rPr>
            <w:noProof/>
            <w:webHidden/>
          </w:rPr>
          <w:fldChar w:fldCharType="begin"/>
        </w:r>
        <w:r w:rsidR="008A0F9F">
          <w:rPr>
            <w:noProof/>
            <w:webHidden/>
          </w:rPr>
          <w:instrText xml:space="preserve"> PAGEREF _Toc150178061 \h </w:instrText>
        </w:r>
        <w:r w:rsidR="008A0F9F">
          <w:rPr>
            <w:noProof/>
            <w:webHidden/>
          </w:rPr>
        </w:r>
        <w:r w:rsidR="008A0F9F">
          <w:rPr>
            <w:noProof/>
            <w:webHidden/>
          </w:rPr>
          <w:fldChar w:fldCharType="separate"/>
        </w:r>
        <w:r w:rsidR="008A0F9F">
          <w:rPr>
            <w:noProof/>
            <w:webHidden/>
          </w:rPr>
          <w:t>12</w:t>
        </w:r>
        <w:r w:rsidR="008A0F9F">
          <w:rPr>
            <w:noProof/>
            <w:webHidden/>
          </w:rPr>
          <w:fldChar w:fldCharType="end"/>
        </w:r>
      </w:hyperlink>
    </w:p>
    <w:p w:rsidRPr="003111A0" w:rsidR="003111A0" w:rsidP="00A05B57" w:rsidRDefault="00A05B57" w14:paraId="259E99DD" w14:textId="00AAF129">
      <w:pPr>
        <w:pStyle w:val="TOC1"/>
      </w:pPr>
      <w:r>
        <w:fldChar w:fldCharType="end"/>
      </w:r>
    </w:p>
    <w:p w:rsidR="00A05B57" w:rsidRDefault="00A05B57" w14:paraId="3936A4B6" w14:textId="702972D5">
      <w:pPr>
        <w:spacing w:after="200"/>
        <w:rPr>
          <w:rFonts w:asciiTheme="majorHAnsi" w:hAnsiTheme="majorHAnsi" w:eastAsiaTheme="majorEastAsia" w:cstheme="majorBidi"/>
          <w:bCs/>
          <w:color w:val="1F1F5F" w:themeColor="text1"/>
          <w:sz w:val="36"/>
          <w:szCs w:val="28"/>
        </w:rPr>
      </w:pPr>
      <w:r>
        <w:br w:type="page"/>
      </w:r>
    </w:p>
    <w:p w:rsidR="00AA41D0" w:rsidP="00EB722C" w:rsidRDefault="00EB722C" w14:paraId="5CF8DF86" w14:textId="654E268D">
      <w:pPr>
        <w:pStyle w:val="Heading1"/>
        <w:rPr>
          <w:lang w:eastAsia="en-AU"/>
        </w:rPr>
      </w:pPr>
      <w:bookmarkStart w:name="_Toc79149735" w:id="0"/>
      <w:bookmarkStart w:name="_Toc150178054" w:id="1"/>
      <w:r>
        <w:rPr>
          <w:lang w:eastAsia="en-AU"/>
        </w:rPr>
        <w:t>Introduction</w:t>
      </w:r>
      <w:bookmarkEnd w:id="0"/>
      <w:bookmarkEnd w:id="1"/>
    </w:p>
    <w:p w:rsidR="00EB722C" w:rsidP="00EB722C" w:rsidRDefault="00EB722C" w14:paraId="51C7514B" w14:textId="1A707DBD">
      <w:pPr>
        <w:pStyle w:val="Heading2"/>
      </w:pPr>
      <w:bookmarkStart w:name="_Toc150178055" w:id="2"/>
      <w:r>
        <w:t>Background</w:t>
      </w:r>
      <w:bookmarkEnd w:id="2"/>
    </w:p>
    <w:p w:rsidR="00CC3710" w:rsidP="00CC3710" w:rsidRDefault="00CC3710" w14:paraId="274B3D71" w14:textId="57115E2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rPr>
        <w:t xml:space="preserve">DolFin is a Fintech solution that aims to address the issue of people struggling to keep track of their finances, the difficulties and costs associated with obtaining financial advice, banks acting monopolistically and traditional banking not serving people equally. </w:t>
      </w:r>
    </w:p>
    <w:p w:rsidR="00CC3710" w:rsidP="00CC3710" w:rsidRDefault="00CC3710" w14:paraId="0C80ED53"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eastAsiaTheme="majorEastAsia"/>
          <w:color w:val="000000"/>
          <w:sz w:val="22"/>
          <w:szCs w:val="22"/>
        </w:rPr>
        <w:t> </w:t>
      </w:r>
    </w:p>
    <w:p w:rsidR="00CC3710" w:rsidP="00CC3710" w:rsidRDefault="00CC3710" w14:paraId="491D3163"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rPr>
        <w:t xml:space="preserve">The project aims to use open banking data to display all financial accounts held by an individual and provide a high-level summary, detailed </w:t>
      </w:r>
      <w:proofErr w:type="gramStart"/>
      <w:r>
        <w:rPr>
          <w:rStyle w:val="normaltextrun"/>
          <w:rFonts w:ascii="Calibri" w:hAnsi="Calibri" w:cs="Calibri"/>
          <w:color w:val="000000"/>
          <w:sz w:val="22"/>
          <w:szCs w:val="22"/>
        </w:rPr>
        <w:t>reporting</w:t>
      </w:r>
      <w:proofErr w:type="gramEnd"/>
      <w:r>
        <w:rPr>
          <w:rStyle w:val="normaltextrun"/>
          <w:rFonts w:ascii="Calibri" w:hAnsi="Calibri" w:cs="Calibri"/>
          <w:color w:val="000000"/>
          <w:sz w:val="22"/>
          <w:szCs w:val="22"/>
        </w:rPr>
        <w:t xml:space="preserve"> and graphs/visual diagrams of this data on a website and mobile platform. This will help educate people of their financial situation.</w:t>
      </w:r>
      <w:r>
        <w:rPr>
          <w:rStyle w:val="eop"/>
          <w:rFonts w:ascii="Calibri" w:hAnsi="Calibri" w:cs="Calibri" w:eastAsiaTheme="majorEastAsia"/>
          <w:color w:val="000000"/>
          <w:sz w:val="22"/>
          <w:szCs w:val="22"/>
        </w:rPr>
        <w:t> </w:t>
      </w:r>
    </w:p>
    <w:p w:rsidR="00CC3710" w:rsidP="00CC3710" w:rsidRDefault="00CC3710" w14:paraId="7FFC918E"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eastAsiaTheme="majorEastAsia"/>
          <w:color w:val="000000"/>
          <w:sz w:val="22"/>
          <w:szCs w:val="22"/>
        </w:rPr>
        <w:t> </w:t>
      </w:r>
    </w:p>
    <w:p w:rsidR="00CC3710" w:rsidP="00CC3710" w:rsidRDefault="00CC3710" w14:paraId="1768F8B0"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rPr>
        <w:t>DolFin also provides customized advice using an AI prediction model and a chatbot. The AI prediction model allows for an individual’s financial data to be analysed to provide savings predictions and comparisons to others in similar situations. It is possible a recommendation AI model could be added in later trimesters, to allow for credit card/bank account/interest rate suggestions.</w:t>
      </w:r>
      <w:r>
        <w:rPr>
          <w:rStyle w:val="eop"/>
          <w:rFonts w:ascii="Calibri" w:hAnsi="Calibri" w:cs="Calibri" w:eastAsiaTheme="majorEastAsia"/>
          <w:color w:val="000000"/>
          <w:sz w:val="22"/>
          <w:szCs w:val="22"/>
        </w:rPr>
        <w:t> </w:t>
      </w:r>
    </w:p>
    <w:p w:rsidRPr="000D644F" w:rsidR="000D644F" w:rsidP="000D644F" w:rsidRDefault="000D644F" w14:paraId="0964C854" w14:textId="77777777">
      <w:pPr>
        <w:rPr>
          <w:lang w:eastAsia="en-AU"/>
        </w:rPr>
      </w:pPr>
    </w:p>
    <w:p w:rsidR="00EB722C" w:rsidP="00EB722C" w:rsidRDefault="005C01D0" w14:paraId="5CD3AE65" w14:textId="2A350A17">
      <w:pPr>
        <w:pStyle w:val="Heading2"/>
      </w:pPr>
      <w:bookmarkStart w:name="_Toc150178056" w:id="3"/>
      <w:r>
        <w:t>P</w:t>
      </w:r>
      <w:r w:rsidR="00EB722C">
        <w:t>urpose</w:t>
      </w:r>
      <w:bookmarkEnd w:id="3"/>
    </w:p>
    <w:p w:rsidR="00CC3710" w:rsidP="18F49E76" w:rsidRDefault="00CC3710" w14:paraId="7D399918" w14:textId="4F0DFB5A">
      <w:pPr>
        <w:pStyle w:val="paragraph"/>
        <w:spacing w:before="0" w:beforeAutospacing="off" w:after="0" w:afterAutospacing="off"/>
        <w:textAlignment w:val="baseline"/>
        <w:rPr>
          <w:rFonts w:ascii="Segoe UI" w:hAnsi="Segoe UI" w:cs="Segoe UI"/>
          <w:sz w:val="18"/>
          <w:szCs w:val="18"/>
        </w:rPr>
      </w:pPr>
      <w:r w:rsidRPr="18F49E76" w:rsidR="00CC3710">
        <w:rPr>
          <w:rStyle w:val="normaltextrun"/>
          <w:rFonts w:ascii="Calibri" w:hAnsi="Calibri" w:cs="Calibri"/>
          <w:color w:val="000000"/>
          <w:sz w:val="22"/>
          <w:szCs w:val="22"/>
        </w:rPr>
        <w:t>This document outlines the steps required</w:t>
      </w:r>
      <w:r w:rsidRPr="18F49E76" w:rsidR="000323E4">
        <w:rPr>
          <w:rStyle w:val="normaltextrun"/>
          <w:rFonts w:ascii="Calibri" w:hAnsi="Calibri" w:cs="Calibri"/>
          <w:color w:val="000000"/>
          <w:sz w:val="22"/>
          <w:szCs w:val="22"/>
        </w:rPr>
        <w:t xml:space="preserve"> to be undertaken by students to implement a local version of the development environment on </w:t>
      </w:r>
      <w:r w:rsidRPr="18F49E76" w:rsidR="001D0F04">
        <w:rPr>
          <w:rStyle w:val="normaltextrun"/>
          <w:rFonts w:ascii="Calibri" w:hAnsi="Calibri" w:cs="Calibri"/>
          <w:color w:val="000000"/>
          <w:sz w:val="22"/>
          <w:szCs w:val="22"/>
        </w:rPr>
        <w:t xml:space="preserve">their own device. </w:t>
      </w:r>
      <w:r w:rsidRPr="18F49E76" w:rsidR="00BE7A25">
        <w:rPr>
          <w:rStyle w:val="normaltextrun"/>
          <w:rFonts w:ascii="Calibri" w:hAnsi="Calibri" w:cs="Calibri"/>
          <w:color w:val="000000"/>
          <w:sz w:val="22"/>
          <w:szCs w:val="22"/>
        </w:rPr>
        <w:t xml:space="preserve">This </w:t>
      </w:r>
      <w:r w:rsidRPr="18F49E76" w:rsidR="0076299F">
        <w:rPr>
          <w:rStyle w:val="normaltextrun"/>
          <w:rFonts w:ascii="Calibri" w:hAnsi="Calibri" w:cs="Calibri"/>
          <w:color w:val="000000"/>
          <w:sz w:val="22"/>
          <w:szCs w:val="22"/>
        </w:rPr>
        <w:t xml:space="preserve">document is based on the </w:t>
      </w:r>
      <w:r w:rsidRPr="18F49E76" w:rsidR="00CC52D6">
        <w:rPr>
          <w:rStyle w:val="normaltextrun"/>
          <w:rFonts w:ascii="Calibri" w:hAnsi="Calibri" w:cs="Calibri"/>
          <w:color w:val="000000"/>
          <w:sz w:val="22"/>
          <w:szCs w:val="22"/>
        </w:rPr>
        <w:t xml:space="preserve">NEO </w:t>
      </w:r>
      <w:r w:rsidRPr="18F49E76" w:rsidR="0078211C">
        <w:rPr>
          <w:rStyle w:val="normaltextrun"/>
          <w:rFonts w:ascii="Calibri" w:hAnsi="Calibri" w:cs="Calibri"/>
          <w:color w:val="000000"/>
          <w:sz w:val="22"/>
          <w:szCs w:val="22"/>
        </w:rPr>
        <w:t>Do</w:t>
      </w:r>
      <w:r w:rsidRPr="18F49E76" w:rsidR="00CC52D6">
        <w:rPr>
          <w:rStyle w:val="normaltextrun"/>
          <w:rFonts w:ascii="Calibri" w:hAnsi="Calibri" w:cs="Calibri"/>
          <w:color w:val="000000"/>
          <w:sz w:val="22"/>
          <w:szCs w:val="22"/>
        </w:rPr>
        <w:t>l</w:t>
      </w:r>
      <w:r w:rsidRPr="18F49E76" w:rsidR="0078211C">
        <w:rPr>
          <w:rStyle w:val="normaltextrun"/>
          <w:rFonts w:ascii="Calibri" w:hAnsi="Calibri" w:cs="Calibri"/>
          <w:color w:val="000000"/>
          <w:sz w:val="22"/>
          <w:szCs w:val="22"/>
        </w:rPr>
        <w:t xml:space="preserve">Fin GitHub </w:t>
      </w:r>
      <w:r w:rsidRPr="18F49E76" w:rsidR="00CC52D6">
        <w:rPr>
          <w:rStyle w:val="normaltextrun"/>
          <w:rFonts w:ascii="Calibri" w:hAnsi="Calibri" w:cs="Calibri"/>
          <w:color w:val="000000"/>
          <w:sz w:val="22"/>
          <w:szCs w:val="22"/>
        </w:rPr>
        <w:t xml:space="preserve">implementation </w:t>
      </w:r>
      <w:r w:rsidRPr="18F49E76" w:rsidR="00CC52D6">
        <w:rPr>
          <w:rStyle w:val="normaltextrun"/>
          <w:rFonts w:ascii="Calibri" w:hAnsi="Calibri" w:cs="Calibri"/>
          <w:color w:val="000000"/>
          <w:sz w:val="22"/>
          <w:szCs w:val="22"/>
        </w:rPr>
        <w:t>located</w:t>
      </w:r>
      <w:r w:rsidRPr="18F49E76" w:rsidR="00CC52D6">
        <w:rPr>
          <w:rStyle w:val="normaltextrun"/>
          <w:rFonts w:ascii="Calibri" w:hAnsi="Calibri" w:cs="Calibri"/>
          <w:color w:val="000000"/>
          <w:sz w:val="22"/>
          <w:szCs w:val="22"/>
        </w:rPr>
        <w:t xml:space="preserve"> in the following repository:</w:t>
      </w:r>
      <w:r w:rsidRPr="18F49E76" w:rsidR="00CC52D6">
        <w:rPr>
          <w:rFonts w:ascii="Segoe UI" w:hAnsi="Segoe UI" w:cs="Segoe UI"/>
          <w:sz w:val="18"/>
          <w:szCs w:val="18"/>
        </w:rPr>
        <w:t xml:space="preserve"> </w:t>
      </w:r>
      <w:hyperlink r:id="Rb03d40a581fc4ad5">
        <w:r w:rsidRPr="18F49E76" w:rsidR="34C1A20D">
          <w:rPr>
            <w:rStyle w:val="Hyperlink"/>
            <w:rFonts w:ascii="Segoe UI" w:hAnsi="Segoe UI" w:cs="Segoe UI"/>
            <w:sz w:val="18"/>
            <w:szCs w:val="18"/>
          </w:rPr>
          <w:t>https://github.com/DataBytes-Organisation/Dolfin_new</w:t>
        </w:r>
      </w:hyperlink>
      <w:r w:rsidRPr="18F49E76" w:rsidR="34C1A20D">
        <w:rPr>
          <w:rFonts w:ascii="Segoe UI" w:hAnsi="Segoe UI" w:cs="Segoe UI"/>
          <w:sz w:val="18"/>
          <w:szCs w:val="18"/>
        </w:rPr>
        <w:t xml:space="preserve"> </w:t>
      </w:r>
    </w:p>
    <w:p w:rsidR="00CC52D6" w:rsidP="00647AE4" w:rsidRDefault="00CC52D6" w14:paraId="52953A10" w14:textId="77777777">
      <w:pPr>
        <w:pStyle w:val="paragraph"/>
        <w:spacing w:before="0" w:beforeAutospacing="0" w:after="0" w:afterAutospacing="0"/>
        <w:textAlignment w:val="baseline"/>
        <w:rPr>
          <w:rFonts w:ascii="Segoe UI" w:hAnsi="Segoe UI" w:cs="Segoe UI"/>
          <w:sz w:val="18"/>
          <w:szCs w:val="18"/>
        </w:rPr>
      </w:pPr>
    </w:p>
    <w:p w:rsidR="00647AE4" w:rsidP="00647AE4" w:rsidRDefault="00647AE4" w14:paraId="1EF19DDC" w14:textId="493DA0EF">
      <w:pPr>
        <w:pStyle w:val="Heading2"/>
      </w:pPr>
      <w:bookmarkStart w:name="_Toc150178057" w:id="4"/>
      <w:r>
        <w:t>Dependencies</w:t>
      </w:r>
      <w:bookmarkEnd w:id="4"/>
    </w:p>
    <w:p w:rsidR="00647AE4" w:rsidP="00647AE4" w:rsidRDefault="00A47590" w14:paraId="442D9652" w14:textId="232C459B">
      <w:pPr>
        <w:rPr>
          <w:lang w:eastAsia="en-AU"/>
        </w:rPr>
      </w:pPr>
      <w:r w:rsidRPr="18F49E76" w:rsidR="00A47590">
        <w:rPr>
          <w:lang w:eastAsia="en-AU"/>
        </w:rPr>
        <w:t xml:space="preserve">A </w:t>
      </w:r>
      <w:r w:rsidRPr="18F49E76" w:rsidR="0E2A6C4A">
        <w:rPr>
          <w:lang w:eastAsia="en-AU"/>
        </w:rPr>
        <w:t>Macbook</w:t>
      </w:r>
      <w:r w:rsidRPr="18F49E76" w:rsidR="0E2A6C4A">
        <w:rPr>
          <w:lang w:eastAsia="en-AU"/>
        </w:rPr>
        <w:t xml:space="preserve"> Pro M2</w:t>
      </w:r>
      <w:r w:rsidRPr="18F49E76" w:rsidR="00A47590">
        <w:rPr>
          <w:lang w:eastAsia="en-AU"/>
        </w:rPr>
        <w:t xml:space="preserve"> </w:t>
      </w:r>
      <w:r w:rsidRPr="18F49E76" w:rsidR="00575093">
        <w:rPr>
          <w:lang w:eastAsia="en-AU"/>
        </w:rPr>
        <w:t xml:space="preserve">Professional Device was used to </w:t>
      </w:r>
      <w:r w:rsidRPr="18F49E76" w:rsidR="00EC0BF0">
        <w:rPr>
          <w:lang w:eastAsia="en-AU"/>
        </w:rPr>
        <w:t>implement and configure the development environment</w:t>
      </w:r>
      <w:r w:rsidRPr="18F49E76" w:rsidR="003411E4">
        <w:rPr>
          <w:lang w:eastAsia="en-AU"/>
        </w:rPr>
        <w:t xml:space="preserve"> </w:t>
      </w:r>
      <w:r w:rsidRPr="18F49E76" w:rsidR="00210992">
        <w:rPr>
          <w:lang w:eastAsia="en-AU"/>
        </w:rPr>
        <w:t>when creating this document</w:t>
      </w:r>
      <w:r w:rsidRPr="18F49E76" w:rsidR="00EC0BF0">
        <w:rPr>
          <w:lang w:eastAsia="en-AU"/>
        </w:rPr>
        <w:t>.</w:t>
      </w:r>
      <w:r>
        <w:br/>
      </w:r>
      <w:r w:rsidRPr="18F49E76" w:rsidR="00EC0BF0">
        <w:rPr>
          <w:lang w:eastAsia="en-AU"/>
        </w:rPr>
        <w:t xml:space="preserve">The following dependencies were </w:t>
      </w:r>
      <w:r w:rsidRPr="18F49E76" w:rsidR="00EC0BF0">
        <w:rPr>
          <w:lang w:eastAsia="en-AU"/>
        </w:rPr>
        <w:t>required</w:t>
      </w:r>
      <w:r w:rsidRPr="18F49E76" w:rsidR="00EC0BF0">
        <w:rPr>
          <w:lang w:eastAsia="en-AU"/>
        </w:rPr>
        <w:t xml:space="preserve"> and should be </w:t>
      </w:r>
      <w:r w:rsidRPr="18F49E76" w:rsidR="00F12BF8">
        <w:rPr>
          <w:lang w:eastAsia="en-AU"/>
        </w:rPr>
        <w:t xml:space="preserve">downloaded and </w:t>
      </w:r>
      <w:r w:rsidRPr="18F49E76" w:rsidR="00EC0BF0">
        <w:rPr>
          <w:lang w:eastAsia="en-AU"/>
        </w:rPr>
        <w:t>insta</w:t>
      </w:r>
      <w:r w:rsidRPr="18F49E76" w:rsidR="00A07BDF">
        <w:rPr>
          <w:lang w:eastAsia="en-AU"/>
        </w:rPr>
        <w:t xml:space="preserve">lled </w:t>
      </w:r>
      <w:r w:rsidRPr="18F49E76" w:rsidR="00A07BDF">
        <w:rPr>
          <w:u w:val="single"/>
          <w:lang w:eastAsia="en-AU"/>
        </w:rPr>
        <w:t>prior</w:t>
      </w:r>
      <w:r w:rsidRPr="18F49E76" w:rsidR="00A07BDF">
        <w:rPr>
          <w:lang w:eastAsia="en-AU"/>
        </w:rPr>
        <w:t xml:space="preserve"> to undertaking the steps in the next section.</w:t>
      </w:r>
    </w:p>
    <w:p w:rsidR="00A07BDF" w:rsidP="00647AE4" w:rsidRDefault="00A07BDF" w14:paraId="3D10D305" w14:textId="77777777">
      <w:pPr>
        <w:rPr>
          <w:lang w:eastAsia="en-AU"/>
        </w:rPr>
      </w:pPr>
    </w:p>
    <w:tbl>
      <w:tblPr>
        <w:tblStyle w:val="ListTable3"/>
        <w:tblW w:w="0" w:type="auto"/>
        <w:tblBorders>
          <w:insideH w:val="single" w:color="1F1F5F" w:themeColor="text1" w:sz="4" w:space="0"/>
          <w:insideV w:val="single" w:color="1F1F5F" w:themeColor="text1" w:sz="4" w:space="0"/>
        </w:tblBorders>
        <w:tblLook w:val="04A0" w:firstRow="1" w:lastRow="0" w:firstColumn="1" w:lastColumn="0" w:noHBand="0" w:noVBand="1"/>
      </w:tblPr>
      <w:tblGrid>
        <w:gridCol w:w="4912"/>
        <w:gridCol w:w="5396"/>
      </w:tblGrid>
      <w:tr w:rsidRPr="007F40E9" w:rsidR="00B932EF" w:rsidTr="18F49E76" w14:paraId="02B31D60"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12" w:type="dxa"/>
            <w:tcMar/>
          </w:tcPr>
          <w:p w:rsidRPr="007F40E9" w:rsidR="00B932EF" w:rsidP="007F40E9" w:rsidRDefault="00B932EF" w14:paraId="37F74FA5" w14:textId="186DD519">
            <w:pPr>
              <w:spacing w:before="40" w:after="40"/>
              <w:rPr>
                <w:bCs w:val="0"/>
                <w:color w:val="auto"/>
                <w:w w:val="105"/>
              </w:rPr>
            </w:pPr>
            <w:r w:rsidRPr="007F40E9">
              <w:rPr>
                <w:bCs w:val="0"/>
                <w:color w:val="auto"/>
                <w:w w:val="105"/>
              </w:rPr>
              <w:t>Dependency</w:t>
            </w:r>
          </w:p>
        </w:tc>
        <w:tc>
          <w:tcPr>
            <w:cnfStyle w:val="000000000000" w:firstRow="0" w:lastRow="0" w:firstColumn="0" w:lastColumn="0" w:oddVBand="0" w:evenVBand="0" w:oddHBand="0" w:evenHBand="0" w:firstRowFirstColumn="0" w:firstRowLastColumn="0" w:lastRowFirstColumn="0" w:lastRowLastColumn="0"/>
            <w:tcW w:w="5396" w:type="dxa"/>
            <w:tcMar/>
          </w:tcPr>
          <w:p w:rsidRPr="007F40E9" w:rsidR="00B932EF" w:rsidP="007F40E9" w:rsidRDefault="00B932EF" w14:paraId="25B743DC" w14:textId="2795EF47">
            <w:pPr>
              <w:spacing w:before="40" w:after="40"/>
              <w:cnfStyle w:val="100000000000" w:firstRow="1" w:lastRow="0" w:firstColumn="0" w:lastColumn="0" w:oddVBand="0" w:evenVBand="0" w:oddHBand="0" w:evenHBand="0" w:firstRowFirstColumn="0" w:firstRowLastColumn="0" w:lastRowFirstColumn="0" w:lastRowLastColumn="0"/>
              <w:rPr>
                <w:bCs w:val="0"/>
                <w:color w:val="auto"/>
                <w:w w:val="105"/>
              </w:rPr>
            </w:pPr>
            <w:r w:rsidRPr="007F40E9">
              <w:rPr>
                <w:bCs w:val="0"/>
                <w:color w:val="auto"/>
                <w:w w:val="105"/>
              </w:rPr>
              <w:t>Website</w:t>
            </w:r>
            <w:r w:rsidR="00B349F7">
              <w:rPr>
                <w:bCs w:val="0"/>
                <w:color w:val="auto"/>
                <w:w w:val="105"/>
              </w:rPr>
              <w:t xml:space="preserve"> </w:t>
            </w:r>
            <w:r w:rsidRPr="007F40E9">
              <w:rPr>
                <w:bCs w:val="0"/>
                <w:color w:val="auto"/>
                <w:w w:val="105"/>
              </w:rPr>
              <w:t>/</w:t>
            </w:r>
            <w:r w:rsidR="00B349F7">
              <w:rPr>
                <w:bCs w:val="0"/>
                <w:color w:val="auto"/>
                <w:w w:val="105"/>
              </w:rPr>
              <w:t xml:space="preserve"> </w:t>
            </w:r>
            <w:r w:rsidRPr="007F40E9">
              <w:rPr>
                <w:bCs w:val="0"/>
                <w:color w:val="auto"/>
                <w:w w:val="105"/>
              </w:rPr>
              <w:t>Download Location</w:t>
            </w:r>
          </w:p>
        </w:tc>
      </w:tr>
      <w:tr w:rsidRPr="007F40E9" w:rsidR="00B932EF" w:rsidTr="18F49E76" w14:paraId="6037F3F3" w14:textId="77777777">
        <w:tc>
          <w:tcPr>
            <w:cnfStyle w:val="001000000000" w:firstRow="0" w:lastRow="0" w:firstColumn="1" w:lastColumn="0" w:oddVBand="0" w:evenVBand="0" w:oddHBand="0" w:evenHBand="0" w:firstRowFirstColumn="0" w:firstRowLastColumn="0" w:lastRowFirstColumn="0" w:lastRowLastColumn="0"/>
            <w:tcW w:w="4912" w:type="dxa"/>
            <w:tcMar/>
          </w:tcPr>
          <w:p w:rsidRPr="00212C14" w:rsidR="00B932EF" w:rsidP="00212C14" w:rsidRDefault="00451CD9" w14:paraId="3FD1A32F" w14:textId="3A0482A5">
            <w:pPr>
              <w:rPr>
                <w:lang w:eastAsia="en-AU"/>
              </w:rPr>
            </w:pPr>
            <w:r w:rsidRPr="00212C14">
              <w:rPr>
                <w:lang w:eastAsia="en-AU"/>
              </w:rPr>
              <w:t>Python 3.1</w:t>
            </w:r>
            <w:r w:rsidRPr="00212C14" w:rsidR="005829C3">
              <w:rPr>
                <w:lang w:eastAsia="en-AU"/>
              </w:rPr>
              <w:t>1</w:t>
            </w:r>
          </w:p>
        </w:tc>
        <w:tc>
          <w:tcPr>
            <w:cnfStyle w:val="000000000000" w:firstRow="0" w:lastRow="0" w:firstColumn="0" w:lastColumn="0" w:oddVBand="0" w:evenVBand="0" w:oddHBand="0" w:evenHBand="0" w:firstRowFirstColumn="0" w:firstRowLastColumn="0" w:lastRowFirstColumn="0" w:lastRowLastColumn="0"/>
            <w:tcW w:w="5396" w:type="dxa"/>
            <w:tcMar/>
          </w:tcPr>
          <w:p w:rsidRPr="00212C14" w:rsidR="00B932EF" w:rsidP="00212C14" w:rsidRDefault="00000000" w14:paraId="686E080E" w14:textId="693FEC0E">
            <w:pPr>
              <w:spacing w:before="40" w:after="40"/>
              <w:cnfStyle w:val="000000000000" w:firstRow="0" w:lastRow="0" w:firstColumn="0" w:lastColumn="0" w:oddVBand="0" w:evenVBand="0" w:oddHBand="0" w:evenHBand="0" w:firstRowFirstColumn="0" w:firstRowLastColumn="0" w:lastRowFirstColumn="0" w:lastRowLastColumn="0"/>
              <w:rPr>
                <w:lang w:eastAsia="en-AU"/>
              </w:rPr>
            </w:pPr>
            <w:hyperlink w:history="1" r:id="rId18">
              <w:r w:rsidRPr="00212C14" w:rsidR="00415738">
                <w:rPr>
                  <w:rStyle w:val="Hyperlink"/>
                </w:rPr>
                <w:t>https://www.python.org/downloads/release/python-3110/</w:t>
              </w:r>
            </w:hyperlink>
          </w:p>
        </w:tc>
      </w:tr>
      <w:tr w:rsidRPr="007F40E9" w:rsidR="00B932EF" w:rsidTr="18F49E76" w14:paraId="35354D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2" w:type="dxa"/>
            <w:tcMar/>
          </w:tcPr>
          <w:p w:rsidRPr="00212C14" w:rsidR="00B932EF" w:rsidP="00212C14" w:rsidRDefault="00415738" w14:paraId="5D969C93" w14:textId="627A6672">
            <w:pPr>
              <w:rPr>
                <w:b w:val="0"/>
                <w:bCs w:val="0"/>
                <w:lang w:eastAsia="en-AU"/>
              </w:rPr>
            </w:pPr>
            <w:proofErr w:type="spellStart"/>
            <w:r w:rsidRPr="00212C14">
              <w:rPr>
                <w:lang w:eastAsia="en-AU"/>
              </w:rPr>
              <w:t>G</w:t>
            </w:r>
            <w:r w:rsidR="00764A5C">
              <w:rPr>
                <w:lang w:eastAsia="en-AU"/>
              </w:rPr>
              <w:t>i</w:t>
            </w:r>
            <w:r w:rsidRPr="00212C14">
              <w:rPr>
                <w:lang w:eastAsia="en-AU"/>
              </w:rPr>
              <w:t>T</w:t>
            </w:r>
            <w:r w:rsidR="00B735AE">
              <w:rPr>
                <w:lang w:eastAsia="en-AU"/>
              </w:rPr>
              <w:t>Hub</w:t>
            </w:r>
            <w:proofErr w:type="spellEnd"/>
            <w:r w:rsidR="00B735AE">
              <w:rPr>
                <w:lang w:eastAsia="en-AU"/>
              </w:rPr>
              <w:t xml:space="preserve"> Desktop</w:t>
            </w:r>
            <w:r w:rsidRPr="00212C14" w:rsidR="00450240">
              <w:rPr>
                <w:b w:val="0"/>
                <w:bCs w:val="0"/>
                <w:lang w:eastAsia="en-AU"/>
              </w:rPr>
              <w:br/>
            </w:r>
            <w:r w:rsidR="00D45E67">
              <w:rPr>
                <w:b w:val="0"/>
                <w:bCs w:val="0"/>
                <w:lang w:eastAsia="en-AU"/>
              </w:rPr>
              <w:t xml:space="preserve">Note: </w:t>
            </w:r>
            <w:r w:rsidR="00B735AE">
              <w:rPr>
                <w:b w:val="0"/>
                <w:bCs w:val="0"/>
                <w:lang w:eastAsia="en-AU"/>
              </w:rPr>
              <w:t xml:space="preserve">Students are recommended to use GitHub </w:t>
            </w:r>
            <w:r w:rsidR="00D45E67">
              <w:rPr>
                <w:b w:val="0"/>
                <w:bCs w:val="0"/>
                <w:lang w:eastAsia="en-AU"/>
              </w:rPr>
              <w:t>D</w:t>
            </w:r>
            <w:r w:rsidR="00B735AE">
              <w:rPr>
                <w:b w:val="0"/>
                <w:bCs w:val="0"/>
                <w:lang w:eastAsia="en-AU"/>
              </w:rPr>
              <w:t>esktop for source control</w:t>
            </w:r>
            <w:r w:rsidR="007F57E3">
              <w:rPr>
                <w:b w:val="0"/>
                <w:bCs w:val="0"/>
                <w:lang w:eastAsia="en-AU"/>
              </w:rPr>
              <w:t xml:space="preserve"> in the DolFin project.</w:t>
            </w:r>
          </w:p>
        </w:tc>
        <w:tc>
          <w:tcPr>
            <w:cnfStyle w:val="000000000000" w:firstRow="0" w:lastRow="0" w:firstColumn="0" w:lastColumn="0" w:oddVBand="0" w:evenVBand="0" w:oddHBand="0" w:evenHBand="0" w:firstRowFirstColumn="0" w:firstRowLastColumn="0" w:lastRowFirstColumn="0" w:lastRowLastColumn="0"/>
            <w:tcW w:w="5396" w:type="dxa"/>
            <w:tcMar/>
          </w:tcPr>
          <w:p w:rsidR="00B932EF" w:rsidP="00212C14" w:rsidRDefault="00000000" w14:paraId="148737A2" w14:textId="15EE2D22">
            <w:pPr>
              <w:spacing w:before="40" w:after="40"/>
              <w:cnfStyle w:val="000000100000" w:firstRow="0" w:lastRow="0" w:firstColumn="0" w:lastColumn="0" w:oddVBand="0" w:evenVBand="0" w:oddHBand="1" w:evenHBand="0" w:firstRowFirstColumn="0" w:firstRowLastColumn="0" w:lastRowFirstColumn="0" w:lastRowLastColumn="0"/>
            </w:pPr>
            <w:hyperlink w:history="1" r:id="rId19">
              <w:r w:rsidRPr="00206F66" w:rsidR="00B735AE">
                <w:rPr>
                  <w:rStyle w:val="Hyperlink"/>
                </w:rPr>
                <w:t>https://desktop.github.com/</w:t>
              </w:r>
            </w:hyperlink>
          </w:p>
          <w:p w:rsidRPr="00212C14" w:rsidR="00B735AE" w:rsidP="00212C14" w:rsidRDefault="00B735AE" w14:paraId="7601916F" w14:textId="67E826F1">
            <w:pPr>
              <w:spacing w:before="40" w:after="40"/>
              <w:cnfStyle w:val="000000100000" w:firstRow="0" w:lastRow="0" w:firstColumn="0" w:lastColumn="0" w:oddVBand="0" w:evenVBand="0" w:oddHBand="1" w:evenHBand="0" w:firstRowFirstColumn="0" w:firstRowLastColumn="0" w:lastRowFirstColumn="0" w:lastRowLastColumn="0"/>
              <w:rPr>
                <w:lang w:eastAsia="en-AU"/>
              </w:rPr>
            </w:pPr>
          </w:p>
        </w:tc>
      </w:tr>
      <w:tr w:rsidRPr="007F40E9" w:rsidR="00B932EF" w:rsidTr="18F49E76" w14:paraId="7DE880C2" w14:textId="77777777">
        <w:tc>
          <w:tcPr>
            <w:cnfStyle w:val="001000000000" w:firstRow="0" w:lastRow="0" w:firstColumn="1" w:lastColumn="0" w:oddVBand="0" w:evenVBand="0" w:oddHBand="0" w:evenHBand="0" w:firstRowFirstColumn="0" w:firstRowLastColumn="0" w:lastRowFirstColumn="0" w:lastRowLastColumn="0"/>
            <w:tcW w:w="4912" w:type="dxa"/>
            <w:tcMar/>
          </w:tcPr>
          <w:p w:rsidRPr="00212C14" w:rsidR="00B932EF" w:rsidP="00212C14" w:rsidRDefault="00450240" w14:paraId="58FC6294" w14:textId="42416654">
            <w:pPr>
              <w:rPr>
                <w:b w:val="0"/>
                <w:bCs w:val="0"/>
                <w:lang w:eastAsia="en-AU"/>
              </w:rPr>
            </w:pPr>
            <w:r w:rsidRPr="00212C14">
              <w:rPr>
                <w:lang w:eastAsia="en-AU"/>
              </w:rPr>
              <w:t xml:space="preserve">IDE </w:t>
            </w:r>
            <w:r w:rsidRPr="00212C14" w:rsidR="00071E2C">
              <w:rPr>
                <w:lang w:eastAsia="en-AU"/>
              </w:rPr>
              <w:t>–</w:t>
            </w:r>
            <w:r w:rsidRPr="00212C14">
              <w:rPr>
                <w:lang w:eastAsia="en-AU"/>
              </w:rPr>
              <w:t xml:space="preserve"> </w:t>
            </w:r>
            <w:r w:rsidRPr="00212C14" w:rsidR="00071E2C">
              <w:rPr>
                <w:lang w:eastAsia="en-AU"/>
              </w:rPr>
              <w:t>Visual Studio Code</w:t>
            </w:r>
            <w:r w:rsidRPr="00212C14" w:rsidR="00071E2C">
              <w:rPr>
                <w:lang w:eastAsia="en-AU"/>
              </w:rPr>
              <w:br/>
            </w:r>
            <w:r w:rsidRPr="00212C14" w:rsidR="00071E2C">
              <w:rPr>
                <w:b w:val="0"/>
                <w:bCs w:val="0"/>
                <w:lang w:eastAsia="en-AU"/>
              </w:rPr>
              <w:t xml:space="preserve">Note: alternative IDE’s may be used. </w:t>
            </w:r>
            <w:r w:rsidRPr="00212C14" w:rsidR="009A2ECC">
              <w:rPr>
                <w:b w:val="0"/>
                <w:bCs w:val="0"/>
                <w:lang w:eastAsia="en-AU"/>
              </w:rPr>
              <w:t>V</w:t>
            </w:r>
            <w:r w:rsidRPr="00212C14" w:rsidR="00071E2C">
              <w:rPr>
                <w:b w:val="0"/>
                <w:bCs w:val="0"/>
                <w:lang w:eastAsia="en-AU"/>
              </w:rPr>
              <w:t xml:space="preserve">arious </w:t>
            </w:r>
            <w:r w:rsidRPr="00212C14" w:rsidR="009A2ECC">
              <w:rPr>
                <w:b w:val="0"/>
                <w:bCs w:val="0"/>
                <w:lang w:eastAsia="en-AU"/>
              </w:rPr>
              <w:t xml:space="preserve">DolFin team members are </w:t>
            </w:r>
            <w:r w:rsidRPr="00212C14" w:rsidR="00D00A8D">
              <w:rPr>
                <w:b w:val="0"/>
                <w:bCs w:val="0"/>
                <w:lang w:eastAsia="en-AU"/>
              </w:rPr>
              <w:t xml:space="preserve">using </w:t>
            </w:r>
            <w:r w:rsidRPr="00212C14" w:rsidR="00324568">
              <w:rPr>
                <w:b w:val="0"/>
                <w:bCs w:val="0"/>
                <w:lang w:eastAsia="en-AU"/>
              </w:rPr>
              <w:t>Visual Studio Code</w:t>
            </w:r>
            <w:r w:rsidRPr="00212C14" w:rsidR="00D00A8D">
              <w:rPr>
                <w:b w:val="0"/>
                <w:bCs w:val="0"/>
                <w:lang w:eastAsia="en-AU"/>
              </w:rPr>
              <w:t xml:space="preserve"> which is freely available and </w:t>
            </w:r>
            <w:r w:rsidR="005652B7">
              <w:rPr>
                <w:b w:val="0"/>
                <w:bCs w:val="0"/>
                <w:lang w:eastAsia="en-AU"/>
              </w:rPr>
              <w:t>demonstrated when</w:t>
            </w:r>
            <w:r w:rsidRPr="00212C14" w:rsidR="00D00A8D">
              <w:rPr>
                <w:b w:val="0"/>
                <w:bCs w:val="0"/>
                <w:lang w:eastAsia="en-AU"/>
              </w:rPr>
              <w:t xml:space="preserve"> to </w:t>
            </w:r>
            <w:r w:rsidR="001B4B02">
              <w:rPr>
                <w:b w:val="0"/>
                <w:bCs w:val="0"/>
                <w:lang w:eastAsia="en-AU"/>
              </w:rPr>
              <w:t xml:space="preserve">drafting </w:t>
            </w:r>
            <w:r w:rsidRPr="00212C14" w:rsidR="00D00A8D">
              <w:rPr>
                <w:b w:val="0"/>
                <w:bCs w:val="0"/>
                <w:lang w:eastAsia="en-AU"/>
              </w:rPr>
              <w:t>this manual</w:t>
            </w:r>
          </w:p>
        </w:tc>
        <w:tc>
          <w:tcPr>
            <w:cnfStyle w:val="000000000000" w:firstRow="0" w:lastRow="0" w:firstColumn="0" w:lastColumn="0" w:oddVBand="0" w:evenVBand="0" w:oddHBand="0" w:evenHBand="0" w:firstRowFirstColumn="0" w:firstRowLastColumn="0" w:lastRowFirstColumn="0" w:lastRowLastColumn="0"/>
            <w:tcW w:w="5396" w:type="dxa"/>
            <w:tcMar/>
          </w:tcPr>
          <w:p w:rsidRPr="00212C14" w:rsidR="003411E4" w:rsidP="00212C14" w:rsidRDefault="00000000" w14:paraId="0E1A59E9" w14:textId="77777777">
            <w:pPr>
              <w:spacing w:before="40" w:after="40"/>
              <w:cnfStyle w:val="000000000000" w:firstRow="0" w:lastRow="0" w:firstColumn="0" w:lastColumn="0" w:oddVBand="0" w:evenVBand="0" w:oddHBand="0" w:evenHBand="0" w:firstRowFirstColumn="0" w:firstRowLastColumn="0" w:lastRowFirstColumn="0" w:lastRowLastColumn="0"/>
              <w:rPr>
                <w:rStyle w:val="Hyperlink"/>
              </w:rPr>
            </w:pPr>
            <w:hyperlink w:history="1" r:id="rId20">
              <w:r w:rsidRPr="00212C14" w:rsidR="003411E4">
                <w:rPr>
                  <w:rStyle w:val="Hyperlink"/>
                </w:rPr>
                <w:t>https://code.visualstudio.com/download</w:t>
              </w:r>
            </w:hyperlink>
          </w:p>
          <w:p w:rsidRPr="00212C14" w:rsidR="00B932EF" w:rsidP="00212C14" w:rsidRDefault="00B932EF" w14:paraId="655EB8E8" w14:textId="77777777">
            <w:pPr>
              <w:cnfStyle w:val="000000000000" w:firstRow="0" w:lastRow="0" w:firstColumn="0" w:lastColumn="0" w:oddVBand="0" w:evenVBand="0" w:oddHBand="0" w:evenHBand="0" w:firstRowFirstColumn="0" w:firstRowLastColumn="0" w:lastRowFirstColumn="0" w:lastRowLastColumn="0"/>
              <w:rPr>
                <w:lang w:eastAsia="en-AU"/>
              </w:rPr>
            </w:pPr>
          </w:p>
        </w:tc>
      </w:tr>
      <w:tr w:rsidR="18F49E76" w:rsidTr="18F49E76" w14:paraId="52893B74">
        <w:trPr>
          <w:trHeight w:val="300"/>
        </w:trPr>
        <w:tc>
          <w:tcPr>
            <w:cnfStyle w:val="001000000000" w:firstRow="0" w:lastRow="0" w:firstColumn="1" w:lastColumn="0" w:oddVBand="0" w:evenVBand="0" w:oddHBand="0" w:evenHBand="0" w:firstRowFirstColumn="0" w:firstRowLastColumn="0" w:lastRowFirstColumn="0" w:lastRowLastColumn="0"/>
            <w:tcW w:w="4912" w:type="dxa"/>
            <w:tcMar/>
          </w:tcPr>
          <w:p w:rsidR="0ED43465" w:rsidP="18F49E76" w:rsidRDefault="0ED43465" w14:paraId="733ACE8B" w14:textId="28832AE5">
            <w:pPr>
              <w:pStyle w:val="Normal"/>
              <w:rPr>
                <w:lang w:eastAsia="en-AU"/>
              </w:rPr>
            </w:pPr>
            <w:r w:rsidRPr="18F49E76" w:rsidR="0ED43465">
              <w:rPr>
                <w:lang w:eastAsia="en-AU"/>
              </w:rPr>
              <w:t xml:space="preserve">Docker – Docker is used create the images to run the project in </w:t>
            </w:r>
            <w:r w:rsidRPr="18F49E76" w:rsidR="0ED43465">
              <w:rPr>
                <w:lang w:eastAsia="en-AU"/>
              </w:rPr>
              <w:t>Producttions</w:t>
            </w:r>
            <w:r w:rsidRPr="18F49E76" w:rsidR="0ED43465">
              <w:rPr>
                <w:lang w:eastAsia="en-AU"/>
              </w:rPr>
              <w:t xml:space="preserve"> Enviroment</w:t>
            </w:r>
          </w:p>
        </w:tc>
        <w:tc>
          <w:tcPr>
            <w:cnfStyle w:val="000000000000" w:firstRow="0" w:lastRow="0" w:firstColumn="0" w:lastColumn="0" w:oddVBand="0" w:evenVBand="0" w:oddHBand="0" w:evenHBand="0" w:firstRowFirstColumn="0" w:firstRowLastColumn="0" w:lastRowFirstColumn="0" w:lastRowLastColumn="0"/>
            <w:tcW w:w="5396" w:type="dxa"/>
            <w:tcMar/>
          </w:tcPr>
          <w:p w:rsidR="0ED43465" w:rsidP="18F49E76" w:rsidRDefault="0ED43465" w14:paraId="51F3FF1D" w14:textId="2D15D4E2">
            <w:pPr>
              <w:pStyle w:val="Normal"/>
            </w:pPr>
            <w:hyperlink r:id="Rf2fa2f84a55f4f4b">
              <w:r w:rsidRPr="18F49E76" w:rsidR="0ED43465">
                <w:rPr>
                  <w:rStyle w:val="Hyperlink"/>
                </w:rPr>
                <w:t>https://www.docker.com/products/docker-desktop/</w:t>
              </w:r>
            </w:hyperlink>
          </w:p>
        </w:tc>
      </w:tr>
      <w:tr w:rsidR="18F49E76" w:rsidTr="18F49E76" w14:paraId="0F717703">
        <w:trPr>
          <w:trHeight w:val="300"/>
        </w:trPr>
        <w:tc>
          <w:tcPr>
            <w:cnfStyle w:val="001000000000" w:firstRow="0" w:lastRow="0" w:firstColumn="1" w:lastColumn="0" w:oddVBand="0" w:evenVBand="0" w:oddHBand="0" w:evenHBand="0" w:firstRowFirstColumn="0" w:firstRowLastColumn="0" w:lastRowFirstColumn="0" w:lastRowLastColumn="0"/>
            <w:tcW w:w="4912" w:type="dxa"/>
            <w:tcMar/>
          </w:tcPr>
          <w:p w:rsidR="0DADA1FB" w:rsidP="18F49E76" w:rsidRDefault="0DADA1FB" w14:paraId="5F2485EF" w14:textId="2DCBA964">
            <w:pPr>
              <w:pStyle w:val="Normal"/>
              <w:rPr>
                <w:lang w:eastAsia="en-AU"/>
              </w:rPr>
            </w:pPr>
            <w:r w:rsidRPr="18F49E76" w:rsidR="0DADA1FB">
              <w:rPr>
                <w:lang w:eastAsia="en-AU"/>
              </w:rPr>
              <w:t>MongoDb</w:t>
            </w:r>
            <w:r w:rsidRPr="18F49E76" w:rsidR="0DADA1FB">
              <w:rPr>
                <w:lang w:eastAsia="en-AU"/>
              </w:rPr>
              <w:t xml:space="preserve"> and </w:t>
            </w:r>
            <w:r w:rsidRPr="18F49E76" w:rsidR="0DADA1FB">
              <w:rPr>
                <w:lang w:eastAsia="en-AU"/>
              </w:rPr>
              <w:t>MongoDb</w:t>
            </w:r>
            <w:r w:rsidRPr="18F49E76" w:rsidR="0DADA1FB">
              <w:rPr>
                <w:lang w:eastAsia="en-AU"/>
              </w:rPr>
              <w:t xml:space="preserve"> Compass</w:t>
            </w:r>
          </w:p>
        </w:tc>
        <w:tc>
          <w:tcPr>
            <w:cnfStyle w:val="000000000000" w:firstRow="0" w:lastRow="0" w:firstColumn="0" w:lastColumn="0" w:oddVBand="0" w:evenVBand="0" w:oddHBand="0" w:evenHBand="0" w:firstRowFirstColumn="0" w:firstRowLastColumn="0" w:lastRowFirstColumn="0" w:lastRowLastColumn="0"/>
            <w:tcW w:w="5396" w:type="dxa"/>
            <w:tcMar/>
          </w:tcPr>
          <w:p w:rsidR="0DADA1FB" w:rsidP="18F49E76" w:rsidRDefault="0DADA1FB" w14:paraId="2CE38470" w14:textId="2C6E31C2">
            <w:pPr>
              <w:pStyle w:val="Normal"/>
            </w:pPr>
            <w:hyperlink r:id="R4c0b41630f984e6a">
              <w:r w:rsidRPr="18F49E76" w:rsidR="0DADA1FB">
                <w:rPr>
                  <w:rStyle w:val="Hyperlink"/>
                </w:rPr>
                <w:t>https://www.mongodb.com/try/download/community</w:t>
              </w:r>
              <w:r>
                <w:br/>
              </w:r>
            </w:hyperlink>
            <w:hyperlink r:id="R66471ed9705943eb">
              <w:r w:rsidRPr="18F49E76" w:rsidR="274A8428">
                <w:rPr>
                  <w:rStyle w:val="Hyperlink"/>
                </w:rPr>
                <w:t>https://www.mongodb.com/products/tools/compass</w:t>
              </w:r>
            </w:hyperlink>
          </w:p>
          <w:p w:rsidR="18F49E76" w:rsidP="18F49E76" w:rsidRDefault="18F49E76" w14:paraId="7261ABC7" w14:textId="619EF20E">
            <w:pPr>
              <w:pStyle w:val="Normal"/>
            </w:pPr>
          </w:p>
        </w:tc>
      </w:tr>
    </w:tbl>
    <w:p w:rsidRPr="00647AE4" w:rsidR="00B932EF" w:rsidP="00647AE4" w:rsidRDefault="00B932EF" w14:paraId="269A8F0E" w14:textId="77777777">
      <w:pPr>
        <w:rPr>
          <w:lang w:eastAsia="en-AU"/>
        </w:rPr>
      </w:pPr>
    </w:p>
    <w:p w:rsidRPr="00647AE4" w:rsidR="00647AE4" w:rsidP="00647AE4" w:rsidRDefault="00647AE4" w14:paraId="697DECC8" w14:textId="77777777">
      <w:pPr>
        <w:pStyle w:val="paragraph"/>
        <w:spacing w:before="0" w:beforeAutospacing="0" w:after="0" w:afterAutospacing="0"/>
        <w:textAlignment w:val="baseline"/>
        <w:rPr>
          <w:rFonts w:ascii="Segoe UI" w:hAnsi="Segoe UI" w:cs="Segoe UI"/>
          <w:sz w:val="18"/>
          <w:szCs w:val="18"/>
        </w:rPr>
      </w:pPr>
    </w:p>
    <w:p w:rsidR="00652783" w:rsidP="00D60901" w:rsidRDefault="00652783" w14:paraId="1EC76BED" w14:textId="77F37C53">
      <w:pPr>
        <w:pStyle w:val="Heading1"/>
      </w:pPr>
      <w:bookmarkStart w:name="_Toc150178058" w:id="5"/>
      <w:bookmarkStart w:name="_Toc79149740" w:id="6"/>
      <w:r>
        <w:t>Configuration Procedure</w:t>
      </w:r>
      <w:r w:rsidR="00286176">
        <w:t xml:space="preserve"> </w:t>
      </w:r>
      <w:r w:rsidR="005829C3">
        <w:t>–</w:t>
      </w:r>
      <w:r w:rsidR="00286176">
        <w:t xml:space="preserve"> </w:t>
      </w:r>
      <w:r w:rsidR="005829C3">
        <w:t>Local Deployment</w:t>
      </w:r>
      <w:bookmarkEnd w:id="5"/>
    </w:p>
    <w:p w:rsidR="00652783" w:rsidP="00652783" w:rsidRDefault="00652783" w14:paraId="0EA11A1E" w14:textId="77777777"/>
    <w:p w:rsidR="00690801" w:rsidP="00212C14" w:rsidRDefault="002052E7" w14:paraId="06C9730D" w14:textId="01422E14">
      <w:pPr>
        <w:pStyle w:val="ListParagraph"/>
        <w:numPr>
          <w:ilvl w:val="0"/>
          <w:numId w:val="30"/>
        </w:numPr>
        <w:rPr>
          <w:lang w:eastAsia="en-AU"/>
        </w:rPr>
      </w:pPr>
      <w:r w:rsidRPr="18F49E76" w:rsidR="002052E7">
        <w:rPr>
          <w:lang w:eastAsia="en-AU"/>
        </w:rPr>
        <w:t xml:space="preserve">In a Web Browser navigate to the following address: </w:t>
      </w:r>
      <w:r>
        <w:br/>
      </w:r>
      <w:hyperlink r:id="R962b93dc30904a64">
        <w:r w:rsidRPr="18F49E76" w:rsidR="5744FC10">
          <w:rPr>
            <w:rStyle w:val="Hyperlink"/>
          </w:rPr>
          <w:t>https://github.com/DataBytes-Organisation/Dolfin_new</w:t>
        </w:r>
      </w:hyperlink>
      <w:r w:rsidR="5744FC10">
        <w:rPr/>
        <w:t xml:space="preserve"> </w:t>
      </w:r>
      <w:r>
        <w:br/>
      </w:r>
    </w:p>
    <w:p w:rsidR="002052E7" w:rsidP="00212C14" w:rsidRDefault="00F17692" w14:paraId="112C731B" w14:textId="5D52187F">
      <w:pPr>
        <w:pStyle w:val="ListParagraph"/>
        <w:numPr>
          <w:ilvl w:val="0"/>
          <w:numId w:val="30"/>
        </w:numPr>
        <w:rPr>
          <w:lang w:eastAsia="en-AU"/>
        </w:rPr>
      </w:pPr>
      <w:r w:rsidRPr="18F49E76" w:rsidR="00F17692">
        <w:rPr>
          <w:lang w:eastAsia="en-AU"/>
        </w:rPr>
        <w:t xml:space="preserve">On the </w:t>
      </w:r>
      <w:proofErr w:type="spellStart"/>
      <w:r w:rsidRPr="18F49E76" w:rsidR="00F17692">
        <w:rPr>
          <w:lang w:eastAsia="en-AU"/>
        </w:rPr>
        <w:t>Neo_DolFin</w:t>
      </w:r>
      <w:proofErr w:type="spellEnd"/>
      <w:r w:rsidRPr="18F49E76" w:rsidR="00F17692">
        <w:rPr>
          <w:lang w:eastAsia="en-AU"/>
        </w:rPr>
        <w:t xml:space="preserve"> GitHub webpage click on the </w:t>
      </w:r>
      <w:r w:rsidRPr="18F49E76" w:rsidR="00F17692">
        <w:rPr>
          <w:b w:val="1"/>
          <w:bCs w:val="1"/>
          <w:lang w:eastAsia="en-AU"/>
        </w:rPr>
        <w:t>Code</w:t>
      </w:r>
      <w:r w:rsidRPr="18F49E76" w:rsidR="00F17692">
        <w:rPr>
          <w:b w:val="1"/>
          <w:bCs w:val="1"/>
          <w:lang w:eastAsia="en-AU"/>
        </w:rPr>
        <w:t xml:space="preserve"> </w:t>
      </w:r>
      <w:r w:rsidRPr="18F49E76" w:rsidR="00F17692">
        <w:rPr>
          <w:lang w:eastAsia="en-AU"/>
        </w:rPr>
        <w:t xml:space="preserve">button to expand the menu then click on the </w:t>
      </w:r>
      <w:r w:rsidRPr="18F49E76" w:rsidR="000A7522">
        <w:rPr>
          <w:b w:val="1"/>
          <w:bCs w:val="1"/>
          <w:lang w:eastAsia="en-AU"/>
        </w:rPr>
        <w:t>Open with GitHub Desktop</w:t>
      </w:r>
      <w:r w:rsidRPr="18F49E76" w:rsidR="000A7522">
        <w:rPr>
          <w:lang w:eastAsia="en-AU"/>
        </w:rPr>
        <w:t>.</w:t>
      </w:r>
    </w:p>
    <w:p w:rsidR="00690801" w:rsidP="00690801" w:rsidRDefault="00036A84" w14:paraId="3BAFC2FA" w14:textId="14291DC1">
      <w:pPr>
        <w:pStyle w:val="ListParagraph"/>
        <w:spacing w:after="160" w:line="259" w:lineRule="auto"/>
        <w:ind w:left="720"/>
        <w:contextualSpacing/>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AEAB076" wp14:editId="6F97E320">
                <wp:extent xmlns:wp="http://schemas.openxmlformats.org/drawingml/2006/wordprocessingDrawing" cx="6562725" cy="3695700"/>
                <wp:effectExtent xmlns:wp="http://schemas.openxmlformats.org/drawingml/2006/wordprocessingDrawing" l="0" t="0" r="9525" b="0"/>
                <wp:docPr xmlns:wp="http://schemas.openxmlformats.org/drawingml/2006/wordprocessingDrawing" id="2121241318" name="Group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562725" cy="3695700"/>
                          <a:chOff x="0" y="0"/>
                          <a:chExt cx="6562725" cy="3695700"/>
                        </a:xfrm>
                      </wpg:grpSpPr>
                      <pic:pic xmlns:pic="http://schemas.openxmlformats.org/drawingml/2006/picture">
                        <pic:nvPicPr>
                          <pic:cNvPr id="1" name="Picture 1"/>
                          <pic:cNvPicPr>
                            <a:picLocks noChangeAspect="1"/>
                          </pic:cNvPicPr>
                        </pic:nvPicPr>
                        <pic:blipFill>
                          <a:blip xmlns:r="http://schemas.openxmlformats.org/officeDocument/2006/relationships" r:embed="rId805854791"/>
                          <a:stretch>
                            <a:fillRect/>
                          </a:stretch>
                        </pic:blipFill>
                        <pic:spPr>
                          <a:xfrm>
                            <a:off x="0" y="0"/>
                            <a:ext cx="6562725" cy="3695700"/>
                          </a:xfrm>
                          <a:prstGeom prst="rect">
                            <a:avLst/>
                          </a:prstGeom>
                        </pic:spPr>
                      </pic:pic>
                      <w14:contentPart xmlns:r="http://schemas.openxmlformats.org/officeDocument/2006/relationships" xmlns:w14="http://schemas.microsoft.com/office/word/2010/wordml" bwMode="auto" r:id="rId1075696752">
                        <w14:nvContentPartPr>
                          <w14:cNvPr id="2" name="Ink 2"/>
                          <w14:cNvContentPartPr/>
                        </w14:nvContentPartPr>
                        <w14:xfrm>
                          <a:off x="2703506" y="1936652"/>
                          <a:ext cx="1092062" cy="300876"/>
                        </w14:xfrm>
                      </w14:contentPart>
                    </wpg:wgp>
                  </a:graphicData>
                </a:graphic>
              </wp:inline>
            </w:drawing>
          </mc:Choice>
          <mc:Fallback xmlns:mc="http://schemas.openxmlformats.org/markup-compatibility/2006"/>
        </mc:AlternateContent>
      </w:r>
    </w:p>
    <w:p w:rsidR="006E21E5" w:rsidP="006E21E5" w:rsidRDefault="003920D4" w14:paraId="086FAD8A" w14:textId="5434E20B">
      <w:pPr>
        <w:pStyle w:val="ListParagraph"/>
        <w:numPr>
          <w:ilvl w:val="0"/>
          <w:numId w:val="30"/>
        </w:numPr>
        <w:spacing w:after="160" w:line="259" w:lineRule="auto"/>
        <w:contextualSpacing/>
        <w:rPr/>
      </w:pPr>
      <w:r w:rsidR="003920D4">
        <w:rPr/>
        <w:t xml:space="preserve">If presented with a similar popup window </w:t>
      </w:r>
      <w:r w:rsidR="00457022">
        <w:rPr/>
        <w:t xml:space="preserve">as shown below. Click on the </w:t>
      </w:r>
      <w:r w:rsidRPr="18F49E76" w:rsidR="00457022">
        <w:rPr>
          <w:b w:val="1"/>
          <w:bCs w:val="1"/>
        </w:rPr>
        <w:t>Open GitHubDesktop.exe</w:t>
      </w:r>
      <w:r w:rsidR="00457022">
        <w:rPr/>
        <w:t xml:space="preserve"> button</w:t>
      </w:r>
      <w:r w:rsidR="006E21E5">
        <w:rPr/>
        <w:t>.</w:t>
      </w:r>
    </w:p>
    <w:p w:rsidR="00656037" w:rsidP="4DD8C53A" w:rsidRDefault="006E21E5" w14:paraId="1E6783C8" w14:textId="569BB34E">
      <w:pPr>
        <w:spacing w:after="160" w:line="259" w:lineRule="auto"/>
        <w:contextualSpacing/>
        <w:jc w:val="center"/>
      </w:pPr>
      <w:r>
        <w:rPr>
          <w:noProof/>
        </w:rPr>
        <w:drawing>
          <wp:inline distT="0" distB="0" distL="0" distR="0" wp14:anchorId="336BA917" wp14:editId="62CA47AD">
            <wp:extent cx="3948305" cy="1446626"/>
            <wp:effectExtent l="0" t="0" r="0" b="1270"/>
            <wp:docPr id="34912781" name="Picture 349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3948305" cy="1446626"/>
                    </a:xfrm>
                    <a:prstGeom prst="rect">
                      <a:avLst/>
                    </a:prstGeom>
                  </pic:spPr>
                </pic:pic>
              </a:graphicData>
            </a:graphic>
          </wp:inline>
        </w:drawing>
      </w:r>
    </w:p>
    <w:p w:rsidRPr="00690801" w:rsidR="00656037" w:rsidP="00690801" w:rsidRDefault="00656037" w14:paraId="582854BC" w14:textId="77777777">
      <w:pPr>
        <w:pStyle w:val="ListParagraph"/>
        <w:spacing w:after="160" w:line="259" w:lineRule="auto"/>
        <w:ind w:left="720"/>
        <w:contextualSpacing/>
      </w:pPr>
    </w:p>
    <w:p w:rsidR="00690801" w:rsidP="00690801" w:rsidRDefault="000F6024" w14:paraId="794F75D0" w14:textId="131C98A7">
      <w:pPr>
        <w:pStyle w:val="ListParagraph"/>
        <w:numPr>
          <w:ilvl w:val="0"/>
          <w:numId w:val="30"/>
        </w:numPr>
        <w:spacing w:after="160" w:line="259" w:lineRule="auto"/>
        <w:contextualSpacing/>
        <w:rPr/>
      </w:pPr>
      <w:r w:rsidR="000F6024">
        <w:rPr/>
        <w:t xml:space="preserve">GitHub Desktop will now open with the repository URL already populated. </w:t>
      </w:r>
      <w:r>
        <w:br/>
      </w:r>
      <w:r w:rsidR="00656037">
        <w:rPr/>
        <w:t xml:space="preserve">Ensure that the </w:t>
      </w:r>
      <w:r w:rsidRPr="18F49E76" w:rsidR="00656037">
        <w:rPr>
          <w:b w:val="1"/>
          <w:bCs w:val="1"/>
        </w:rPr>
        <w:t>local path</w:t>
      </w:r>
      <w:r w:rsidR="00656037">
        <w:rPr/>
        <w:t xml:space="preserve"> is on a suitable location on your local device</w:t>
      </w:r>
      <w:r w:rsidR="00B560B4">
        <w:rPr/>
        <w:t xml:space="preserve"> and click the </w:t>
      </w:r>
      <w:r w:rsidRPr="18F49E76" w:rsidR="00B560B4">
        <w:rPr>
          <w:b w:val="1"/>
          <w:bCs w:val="1"/>
        </w:rPr>
        <w:t>Clone</w:t>
      </w:r>
      <w:r w:rsidR="00B560B4">
        <w:rPr/>
        <w:t xml:space="preserve"> button.</w:t>
      </w:r>
    </w:p>
    <w:p w:rsidR="00656037" w:rsidP="00656037" w:rsidRDefault="00656037" w14:paraId="1C5EFC1F" w14:textId="77777777">
      <w:pPr>
        <w:spacing w:after="160" w:line="259" w:lineRule="auto"/>
        <w:contextualSpacing/>
      </w:pPr>
    </w:p>
    <w:p w:rsidR="00656037" w:rsidP="18F49E76" w:rsidRDefault="00656037" w14:paraId="387ED931" w14:textId="375945BB">
      <w:pPr>
        <w:pStyle w:val="Normal"/>
        <w:spacing w:after="160" w:line="259" w:lineRule="auto"/>
        <w:contextualSpacing/>
        <w:jc w:val="center"/>
      </w:pPr>
      <w:r w:rsidR="398ADF05">
        <w:drawing>
          <wp:inline wp14:editId="4132A23D" wp14:anchorId="65DD9E30">
            <wp:extent cx="6562726" cy="3895725"/>
            <wp:effectExtent l="0" t="0" r="0" b="0"/>
            <wp:docPr id="612093765" name="" title=""/>
            <wp:cNvGraphicFramePr>
              <a:graphicFrameLocks noChangeAspect="1"/>
            </wp:cNvGraphicFramePr>
            <a:graphic>
              <a:graphicData uri="http://schemas.openxmlformats.org/drawingml/2006/picture">
                <pic:pic>
                  <pic:nvPicPr>
                    <pic:cNvPr id="0" name=""/>
                    <pic:cNvPicPr/>
                  </pic:nvPicPr>
                  <pic:blipFill>
                    <a:blip r:embed="Rfd67670e74f14652">
                      <a:extLst>
                        <a:ext xmlns:a="http://schemas.openxmlformats.org/drawingml/2006/main" uri="{28A0092B-C50C-407E-A947-70E740481C1C}">
                          <a14:useLocalDpi val="0"/>
                        </a:ext>
                      </a:extLst>
                    </a:blip>
                    <a:stretch>
                      <a:fillRect/>
                    </a:stretch>
                  </pic:blipFill>
                  <pic:spPr>
                    <a:xfrm>
                      <a:off x="0" y="0"/>
                      <a:ext cx="6562726" cy="3895725"/>
                    </a:xfrm>
                    <a:prstGeom prst="rect">
                      <a:avLst/>
                    </a:prstGeom>
                  </pic:spPr>
                </pic:pic>
              </a:graphicData>
            </a:graphic>
          </wp:inline>
        </w:drawing>
      </w:r>
    </w:p>
    <w:p w:rsidR="00B560B4" w:rsidP="00B560B4" w:rsidRDefault="00B560B4" w14:paraId="7858EBDB" w14:textId="77777777">
      <w:pPr>
        <w:spacing w:after="160" w:line="259" w:lineRule="auto"/>
        <w:contextualSpacing/>
        <w:jc w:val="center"/>
      </w:pPr>
    </w:p>
    <w:p w:rsidR="00B560B4" w:rsidP="00C8610C" w:rsidRDefault="00C8610C" w14:paraId="3CE89FD5" w14:textId="5936D658">
      <w:pPr>
        <w:pStyle w:val="ListParagraph"/>
        <w:numPr>
          <w:ilvl w:val="0"/>
          <w:numId w:val="30"/>
        </w:numPr>
        <w:spacing w:after="160" w:line="259" w:lineRule="auto"/>
        <w:contextualSpacing/>
        <w:rPr/>
      </w:pPr>
      <w:r w:rsidR="00C8610C">
        <w:rPr/>
        <w:t xml:space="preserve">A </w:t>
      </w:r>
      <w:r w:rsidR="00280809">
        <w:rPr/>
        <w:t>c</w:t>
      </w:r>
      <w:r w:rsidR="00C8610C">
        <w:rPr/>
        <w:t>lone of the DolFin Neo repository will now be located</w:t>
      </w:r>
      <w:r w:rsidR="00AA2C75">
        <w:rPr/>
        <w:t xml:space="preserve"> and</w:t>
      </w:r>
      <w:r w:rsidR="0007305D">
        <w:rPr/>
        <w:t xml:space="preserve"> monitored</w:t>
      </w:r>
      <w:r w:rsidR="00AA2C75">
        <w:rPr/>
        <w:t xml:space="preserve"> under source control</w:t>
      </w:r>
      <w:r w:rsidR="00C8610C">
        <w:rPr/>
        <w:t xml:space="preserve"> on your device</w:t>
      </w:r>
      <w:r w:rsidR="00AA2C75">
        <w:rPr/>
        <w:t xml:space="preserve"> and can be accessed via the location that was entered in the </w:t>
      </w:r>
      <w:r w:rsidRPr="18F49E76" w:rsidR="00AA2C75">
        <w:rPr>
          <w:b w:val="1"/>
          <w:bCs w:val="1"/>
        </w:rPr>
        <w:t xml:space="preserve">Local path </w:t>
      </w:r>
      <w:r w:rsidR="00AA2C75">
        <w:rPr/>
        <w:t>for your device.</w:t>
      </w:r>
    </w:p>
    <w:p w:rsidR="00AA2C75" w:rsidP="00AA2C75" w:rsidRDefault="00AA2C75" w14:paraId="1E0B7491" w14:textId="77777777">
      <w:pPr>
        <w:spacing w:after="160" w:line="259" w:lineRule="auto"/>
        <w:contextualSpacing/>
      </w:pPr>
    </w:p>
    <w:p w:rsidR="00AA2C75" w:rsidP="18F49E76" w:rsidRDefault="00AA2C75" w14:paraId="5A7372E3" w14:textId="0288DF3D">
      <w:pPr>
        <w:pStyle w:val="Normal"/>
        <w:spacing w:after="160" w:line="259" w:lineRule="auto"/>
        <w:contextualSpacing/>
        <w:jc w:val="center"/>
      </w:pPr>
      <w:r w:rsidR="6AA2CB9D">
        <w:drawing>
          <wp:inline wp14:editId="09ED47D3" wp14:anchorId="61B99817">
            <wp:extent cx="6562726" cy="4238625"/>
            <wp:effectExtent l="0" t="0" r="0" b="0"/>
            <wp:docPr id="1295670615" name="" title=""/>
            <wp:cNvGraphicFramePr>
              <a:graphicFrameLocks noChangeAspect="1"/>
            </wp:cNvGraphicFramePr>
            <a:graphic>
              <a:graphicData uri="http://schemas.openxmlformats.org/drawingml/2006/picture">
                <pic:pic>
                  <pic:nvPicPr>
                    <pic:cNvPr id="0" name=""/>
                    <pic:cNvPicPr/>
                  </pic:nvPicPr>
                  <pic:blipFill>
                    <a:blip r:embed="R06bcb0a38b2e44a0">
                      <a:extLst>
                        <a:ext xmlns:a="http://schemas.openxmlformats.org/drawingml/2006/main" uri="{28A0092B-C50C-407E-A947-70E740481C1C}">
                          <a14:useLocalDpi val="0"/>
                        </a:ext>
                      </a:extLst>
                    </a:blip>
                    <a:stretch>
                      <a:fillRect/>
                    </a:stretch>
                  </pic:blipFill>
                  <pic:spPr>
                    <a:xfrm>
                      <a:off x="0" y="0"/>
                      <a:ext cx="6562726" cy="4238625"/>
                    </a:xfrm>
                    <a:prstGeom prst="rect">
                      <a:avLst/>
                    </a:prstGeom>
                  </pic:spPr>
                </pic:pic>
              </a:graphicData>
            </a:graphic>
          </wp:inline>
        </w:drawing>
      </w:r>
    </w:p>
    <w:p w:rsidR="00EC0079" w:rsidP="4DD8C53A" w:rsidRDefault="00EC0079" w14:paraId="7B0BF26F" w14:textId="2B8247D5">
      <w:pPr>
        <w:spacing w:after="160" w:line="259" w:lineRule="auto"/>
        <w:contextualSpacing/>
        <w:jc w:val="center"/>
      </w:pPr>
    </w:p>
    <w:p w:rsidR="00EC7619" w:rsidP="00EC7619" w:rsidRDefault="00EC7619" w14:paraId="0EA1641D" w14:textId="3DBB6C7E">
      <w:pPr>
        <w:pStyle w:val="ListParagraph"/>
        <w:numPr>
          <w:ilvl w:val="0"/>
          <w:numId w:val="30"/>
        </w:numPr>
        <w:spacing w:after="160" w:line="259" w:lineRule="auto"/>
        <w:contextualSpacing/>
        <w:rPr/>
      </w:pPr>
      <w:r w:rsidR="00EC7619">
        <w:rPr/>
        <w:t>Open</w:t>
      </w:r>
      <w:r w:rsidR="00027827">
        <w:rPr/>
        <w:t xml:space="preserve"> the</w:t>
      </w:r>
      <w:r w:rsidR="00EC7619">
        <w:rPr/>
        <w:t xml:space="preserve"> </w:t>
      </w:r>
      <w:r w:rsidRPr="18F49E76" w:rsidR="00EC7619">
        <w:rPr>
          <w:b w:val="1"/>
          <w:bCs w:val="1"/>
        </w:rPr>
        <w:t>Visual</w:t>
      </w:r>
      <w:r w:rsidRPr="18F49E76" w:rsidR="00027827">
        <w:rPr>
          <w:b w:val="1"/>
          <w:bCs w:val="1"/>
        </w:rPr>
        <w:t xml:space="preserve"> Studio Code</w:t>
      </w:r>
      <w:r w:rsidRPr="18F49E76" w:rsidR="00027827">
        <w:rPr>
          <w:b w:val="1"/>
          <w:bCs w:val="1"/>
        </w:rPr>
        <w:t xml:space="preserve"> </w:t>
      </w:r>
      <w:r w:rsidR="00027827">
        <w:rPr/>
        <w:t>IDE</w:t>
      </w:r>
      <w:r w:rsidR="00027827">
        <w:rPr/>
        <w:t xml:space="preserve"> and click on the </w:t>
      </w:r>
      <w:r w:rsidRPr="18F49E76" w:rsidR="00027827">
        <w:rPr>
          <w:b w:val="1"/>
          <w:bCs w:val="1"/>
        </w:rPr>
        <w:t>Explorer</w:t>
      </w:r>
      <w:r w:rsidR="00027827">
        <w:rPr/>
        <w:t xml:space="preserve"> Icon located at the </w:t>
      </w:r>
      <w:r w:rsidR="00EC0079">
        <w:rPr/>
        <w:t>t</w:t>
      </w:r>
      <w:r w:rsidR="00027827">
        <w:rPr/>
        <w:t xml:space="preserve">op left of the page, then </w:t>
      </w:r>
      <w:r w:rsidR="002323F8">
        <w:rPr/>
        <w:t xml:space="preserve">click the </w:t>
      </w:r>
      <w:r w:rsidRPr="18F49E76" w:rsidR="002323F8">
        <w:rPr>
          <w:b w:val="1"/>
          <w:bCs w:val="1"/>
        </w:rPr>
        <w:t>Open Folder</w:t>
      </w:r>
      <w:r w:rsidRPr="18F49E76" w:rsidR="002323F8">
        <w:rPr>
          <w:b w:val="1"/>
          <w:bCs w:val="1"/>
        </w:rPr>
        <w:t xml:space="preserve"> </w:t>
      </w:r>
      <w:r w:rsidR="002323F8">
        <w:rPr/>
        <w:t>button.</w:t>
      </w:r>
    </w:p>
    <w:p w:rsidR="004C4088" w:rsidP="00EC0079" w:rsidRDefault="004C4088" w14:paraId="31D3BE0A" w14:textId="77777777">
      <w:pPr>
        <w:spacing w:after="160" w:line="259" w:lineRule="auto"/>
        <w:contextualSpacing/>
        <w:rPr>
          <w:noProof/>
        </w:rPr>
      </w:pPr>
    </w:p>
    <w:p w:rsidR="004C4088" w:rsidP="004C4088" w:rsidRDefault="004C4088" w14:paraId="3FA232CF" w14:textId="3CA82E4B">
      <w:pPr>
        <w:spacing w:after="160" w:line="259" w:lineRule="auto"/>
        <w:ind w:left="360"/>
        <w:contextualSpacing/>
      </w:pPr>
      <w:r>
        <w:rPr>
          <w:noProof/>
        </w:rPr>
        <w:drawing>
          <wp:inline distT="0" distB="0" distL="0" distR="0" wp14:anchorId="18558D7A" wp14:editId="5067DC06">
            <wp:extent cx="6536054" cy="1887855"/>
            <wp:effectExtent l="0" t="0" r="0" b="0"/>
            <wp:docPr id="783960977" name="Picture 78396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6536054" cy="1887855"/>
                    </a:xfrm>
                    <a:prstGeom prst="rect">
                      <a:avLst/>
                    </a:prstGeom>
                  </pic:spPr>
                </pic:pic>
              </a:graphicData>
            </a:graphic>
          </wp:inline>
        </w:drawing>
      </w:r>
    </w:p>
    <w:p w:rsidR="004C4088" w:rsidP="00593E6E" w:rsidRDefault="00593E6E" w14:paraId="7DCC33CA" w14:textId="61EDBD81">
      <w:pPr>
        <w:pStyle w:val="ListParagraph"/>
        <w:numPr>
          <w:ilvl w:val="0"/>
          <w:numId w:val="30"/>
        </w:numPr>
        <w:spacing w:after="160" w:line="259" w:lineRule="auto"/>
        <w:contextualSpacing/>
        <w:rPr/>
      </w:pPr>
      <w:r w:rsidR="00593E6E">
        <w:rPr/>
        <w:t xml:space="preserve">Navigate to the directory where you created your </w:t>
      </w:r>
      <w:r w:rsidRPr="18F49E76" w:rsidR="00593E6E">
        <w:rPr>
          <w:b w:val="1"/>
          <w:bCs w:val="1"/>
        </w:rPr>
        <w:t>local path</w:t>
      </w:r>
      <w:r w:rsidRPr="18F49E76" w:rsidR="00593E6E">
        <w:rPr>
          <w:b w:val="1"/>
          <w:bCs w:val="1"/>
        </w:rPr>
        <w:t xml:space="preserve"> </w:t>
      </w:r>
      <w:r w:rsidR="00593E6E">
        <w:rPr/>
        <w:t xml:space="preserve">in GitHub Desktop and click the </w:t>
      </w:r>
      <w:r w:rsidRPr="18F49E76" w:rsidR="00593E6E">
        <w:rPr>
          <w:b w:val="1"/>
          <w:bCs w:val="1"/>
        </w:rPr>
        <w:t xml:space="preserve">Add </w:t>
      </w:r>
      <w:r w:rsidR="00593E6E">
        <w:rPr/>
        <w:t>button.</w:t>
      </w:r>
      <w:r w:rsidR="6DB3F602">
        <w:rPr/>
        <w:t xml:space="preserve"> Following Image can be used as reference</w:t>
      </w:r>
    </w:p>
    <w:p w:rsidR="004C4088" w:rsidP="004C4088" w:rsidRDefault="00723E0D" w14:paraId="7717CAA3" w14:textId="77BAA401">
      <w:pPr>
        <w:spacing w:after="160" w:line="259" w:lineRule="auto"/>
        <w:ind w:left="360"/>
        <w:contextualSpacing/>
      </w:pPr>
      <w:r>
        <w:rPr>
          <w:noProof/>
        </w:rPr>
        <w:drawing>
          <wp:inline distT="0" distB="0" distL="0" distR="0" wp14:anchorId="3EAF702F" wp14:editId="403171C6">
            <wp:extent cx="6210605" cy="2147879"/>
            <wp:effectExtent l="0" t="0" r="0" b="5080"/>
            <wp:docPr id="1342573899" name="Picture 134257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485" cy="2156829"/>
                    </a:xfrm>
                    <a:prstGeom prst="rect">
                      <a:avLst/>
                    </a:prstGeom>
                    <a:noFill/>
                    <a:ln>
                      <a:noFill/>
                    </a:ln>
                  </pic:spPr>
                </pic:pic>
              </a:graphicData>
            </a:graphic>
          </wp:inline>
        </w:drawing>
      </w:r>
    </w:p>
    <w:p w:rsidR="004C4088" w:rsidP="004C4088" w:rsidRDefault="004C4088" w14:paraId="4C3A7E7C" w14:textId="77777777">
      <w:pPr>
        <w:spacing w:after="160" w:line="259" w:lineRule="auto"/>
        <w:ind w:left="360"/>
        <w:contextualSpacing/>
      </w:pPr>
    </w:p>
    <w:p w:rsidR="00367AAE" w:rsidP="00F34A82" w:rsidRDefault="00F34A82" w14:paraId="189B9A33" w14:textId="77777777">
      <w:pPr>
        <w:pStyle w:val="ListParagraph"/>
        <w:numPr>
          <w:ilvl w:val="0"/>
          <w:numId w:val="30"/>
        </w:numPr>
        <w:spacing w:after="160" w:line="259" w:lineRule="auto"/>
        <w:contextualSpacing/>
        <w:rPr/>
      </w:pPr>
      <w:r w:rsidR="00F34A82">
        <w:rPr/>
        <w:t xml:space="preserve">When presented with the </w:t>
      </w:r>
      <w:r w:rsidR="00F2661F">
        <w:rPr/>
        <w:t xml:space="preserve">following dialog window click on the </w:t>
      </w:r>
      <w:r w:rsidRPr="18F49E76" w:rsidR="00F2661F">
        <w:rPr>
          <w:b w:val="1"/>
          <w:bCs w:val="1"/>
        </w:rPr>
        <w:t>Save</w:t>
      </w:r>
      <w:r w:rsidR="00F2661F">
        <w:rPr/>
        <w:t xml:space="preserve"> </w:t>
      </w:r>
      <w:r w:rsidR="00F2661F">
        <w:rPr/>
        <w:t>button so that this workspace will be available in future sessions when using Visual Studio Code</w:t>
      </w:r>
      <w:r w:rsidR="00367AAE">
        <w:rPr/>
        <w:t>.</w:t>
      </w:r>
    </w:p>
    <w:p w:rsidR="00367AAE" w:rsidP="00367AAE" w:rsidRDefault="00367AAE" w14:paraId="35968BDB" w14:textId="77777777">
      <w:pPr>
        <w:spacing w:after="160" w:line="259" w:lineRule="auto"/>
        <w:contextualSpacing/>
      </w:pPr>
    </w:p>
    <w:p w:rsidR="004C4088" w:rsidP="00367AAE" w:rsidRDefault="00367AAE" w14:paraId="2B39D621" w14:textId="5A6499A8">
      <w:pPr>
        <w:spacing w:after="160" w:line="259" w:lineRule="auto"/>
        <w:contextualSpacing/>
        <w:jc w:val="center"/>
      </w:pPr>
      <w:r>
        <w:rPr>
          <w:noProof/>
        </w:rPr>
        <w:drawing>
          <wp:inline distT="0" distB="0" distL="0" distR="0" wp14:anchorId="2B36F938" wp14:editId="5CC984F1">
            <wp:extent cx="3090973" cy="1443362"/>
            <wp:effectExtent l="0" t="0" r="0" b="4445"/>
            <wp:docPr id="510919619" name="Picture 5109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19619" name=""/>
                    <pic:cNvPicPr/>
                  </pic:nvPicPr>
                  <pic:blipFill>
                    <a:blip r:embed="rId28"/>
                    <a:stretch>
                      <a:fillRect/>
                    </a:stretch>
                  </pic:blipFill>
                  <pic:spPr>
                    <a:xfrm>
                      <a:off x="0" y="0"/>
                      <a:ext cx="3098058" cy="1446670"/>
                    </a:xfrm>
                    <a:prstGeom prst="rect">
                      <a:avLst/>
                    </a:prstGeom>
                  </pic:spPr>
                </pic:pic>
              </a:graphicData>
            </a:graphic>
          </wp:inline>
        </w:drawing>
      </w:r>
    </w:p>
    <w:p w:rsidR="004C4088" w:rsidP="004C4088" w:rsidRDefault="004C4088" w14:paraId="60383230" w14:textId="77777777">
      <w:pPr>
        <w:spacing w:after="160" w:line="259" w:lineRule="auto"/>
        <w:ind w:left="360"/>
        <w:contextualSpacing/>
      </w:pPr>
    </w:p>
    <w:p w:rsidR="002A3A5E" w:rsidP="00EB03B4" w:rsidRDefault="00EB03B4" w14:paraId="514E3856" w14:textId="2C81EBB9">
      <w:pPr>
        <w:pStyle w:val="ListParagraph"/>
        <w:numPr>
          <w:ilvl w:val="0"/>
          <w:numId w:val="30"/>
        </w:numPr>
        <w:spacing w:after="160" w:line="259" w:lineRule="auto"/>
        <w:contextualSpacing/>
        <w:rPr/>
      </w:pPr>
      <w:r w:rsidR="00EB03B4">
        <w:rPr/>
        <w:t xml:space="preserve">If you </w:t>
      </w:r>
      <w:r w:rsidR="00C94AA9">
        <w:rPr/>
        <w:t xml:space="preserve">expand the </w:t>
      </w:r>
      <w:r w:rsidRPr="18F49E76" w:rsidR="00C94AA9">
        <w:rPr>
          <w:b w:val="1"/>
          <w:bCs w:val="1"/>
        </w:rPr>
        <w:t xml:space="preserve">DOLFIN_NEO </w:t>
      </w:r>
      <w:r w:rsidR="00C94AA9">
        <w:rPr/>
        <w:t>tree struc</w:t>
      </w:r>
      <w:r w:rsidR="007565E9">
        <w:rPr/>
        <w:t>ture in the explorer tab you will now be able to view</w:t>
      </w:r>
      <w:r w:rsidR="002A3A5E">
        <w:rPr/>
        <w:t>, create new files and exit exiting code</w:t>
      </w:r>
      <w:r w:rsidR="00080A4F">
        <w:rPr/>
        <w:t xml:space="preserve"> under the </w:t>
      </w:r>
      <w:r w:rsidRPr="18F49E76" w:rsidR="00080A4F">
        <w:rPr>
          <w:b w:val="1"/>
          <w:bCs w:val="1"/>
        </w:rPr>
        <w:t>develop</w:t>
      </w:r>
      <w:r w:rsidR="00080A4F">
        <w:rPr/>
        <w:t xml:space="preserve"> </w:t>
      </w:r>
      <w:r w:rsidR="00080A4F">
        <w:rPr/>
        <w:t>branch.</w:t>
      </w:r>
      <w:r w:rsidR="7684A331">
        <w:drawing>
          <wp:inline wp14:editId="49F22D01" wp14:anchorId="39A73E38">
            <wp:extent cx="6334126" cy="3733800"/>
            <wp:effectExtent l="0" t="0" r="0" b="0"/>
            <wp:docPr id="196022774" name="" title=""/>
            <wp:cNvGraphicFramePr>
              <a:graphicFrameLocks noChangeAspect="1"/>
            </wp:cNvGraphicFramePr>
            <a:graphic>
              <a:graphicData uri="http://schemas.openxmlformats.org/drawingml/2006/picture">
                <pic:pic>
                  <pic:nvPicPr>
                    <pic:cNvPr id="0" name=""/>
                    <pic:cNvPicPr/>
                  </pic:nvPicPr>
                  <pic:blipFill>
                    <a:blip r:embed="Rba68962cb67b4c46">
                      <a:extLst>
                        <a:ext xmlns:a="http://schemas.openxmlformats.org/drawingml/2006/main" uri="{28A0092B-C50C-407E-A947-70E740481C1C}">
                          <a14:useLocalDpi val="0"/>
                        </a:ext>
                      </a:extLst>
                    </a:blip>
                    <a:stretch>
                      <a:fillRect/>
                    </a:stretch>
                  </pic:blipFill>
                  <pic:spPr>
                    <a:xfrm>
                      <a:off x="0" y="0"/>
                      <a:ext cx="6334126" cy="3733800"/>
                    </a:xfrm>
                    <a:prstGeom prst="rect">
                      <a:avLst/>
                    </a:prstGeom>
                  </pic:spPr>
                </pic:pic>
              </a:graphicData>
            </a:graphic>
          </wp:inline>
        </w:drawing>
      </w:r>
      <w:r w:rsidR="002A3A5E">
        <w:rPr/>
        <w:t>.</w:t>
      </w:r>
    </w:p>
    <w:p w:rsidR="002A3A5E" w:rsidP="002A3A5E" w:rsidRDefault="00F26BE3" w14:paraId="519434E3" w14:textId="7617E942" w14:noSpellErr="1">
      <w:pPr>
        <w:spacing w:after="160" w:line="259" w:lineRule="auto"/>
        <w:contextualSpacing/>
      </w:pPr>
      <w:r w:rsidR="00F26BE3">
        <w:rPr/>
        <w:t>You are now</w:t>
      </w:r>
      <w:r w:rsidR="00AD4F32">
        <w:rPr/>
        <w:t xml:space="preserve"> connected to the DolFin GitHub </w:t>
      </w:r>
      <w:r w:rsidR="00C74D6F">
        <w:rPr/>
        <w:t>repository,</w:t>
      </w:r>
      <w:r w:rsidR="00F26BE3">
        <w:rPr/>
        <w:t xml:space="preserve"> setup with source control managed via GitHub Desktop and </w:t>
      </w:r>
      <w:r w:rsidR="00F86EB7">
        <w:rPr/>
        <w:t xml:space="preserve">can use </w:t>
      </w:r>
      <w:r w:rsidR="00F26BE3">
        <w:rPr/>
        <w:t>Visual</w:t>
      </w:r>
      <w:r w:rsidR="00E3484A">
        <w:rPr/>
        <w:t xml:space="preserve"> Studio</w:t>
      </w:r>
      <w:r w:rsidR="00F26BE3">
        <w:rPr/>
        <w:t xml:space="preserve"> Code to </w:t>
      </w:r>
      <w:r w:rsidR="00F26BE3">
        <w:rPr/>
        <w:t>commence</w:t>
      </w:r>
      <w:r w:rsidR="00F26BE3">
        <w:rPr/>
        <w:t xml:space="preserve"> </w:t>
      </w:r>
      <w:r w:rsidR="00F86EB7">
        <w:rPr/>
        <w:t>coding</w:t>
      </w:r>
      <w:r w:rsidR="00F26BE3">
        <w:rPr/>
        <w:t xml:space="preserve">.  </w:t>
      </w:r>
      <w:r w:rsidR="00F26BE3">
        <w:rPr/>
        <w:t>The following steps</w:t>
      </w:r>
      <w:r w:rsidR="00AD4F32">
        <w:rPr/>
        <w:t xml:space="preserve"> are the procedures on how to start your </w:t>
      </w:r>
      <w:r w:rsidR="00F6180B">
        <w:rPr/>
        <w:t>local virtual environment to interact with the DolFin application.</w:t>
      </w:r>
    </w:p>
    <w:p w:rsidR="18F49E76" w:rsidP="18F49E76" w:rsidRDefault="18F49E76" w14:paraId="35DC1741" w14:textId="4B08F463">
      <w:pPr>
        <w:pStyle w:val="Normal"/>
        <w:spacing w:after="160" w:line="259" w:lineRule="auto"/>
        <w:contextualSpacing/>
      </w:pPr>
    </w:p>
    <w:p w:rsidR="0EE1876C" w:rsidP="18F49E76" w:rsidRDefault="0EE1876C" w14:paraId="2333B58A" w14:textId="498A08A3">
      <w:pPr>
        <w:pStyle w:val="Normal"/>
        <w:spacing w:after="160" w:line="259" w:lineRule="auto"/>
        <w:contextualSpacing/>
      </w:pPr>
      <w:r w:rsidR="0EE1876C">
        <w:rPr/>
        <w:t>To Run Dolfin New, there are multiple ways.</w:t>
      </w:r>
    </w:p>
    <w:p w:rsidR="18F49E76" w:rsidP="18F49E76" w:rsidRDefault="18F49E76" w14:paraId="49A55D9E" w14:textId="270E6824">
      <w:pPr>
        <w:pStyle w:val="Normal"/>
        <w:spacing w:after="160" w:line="259" w:lineRule="auto"/>
        <w:contextualSpacing/>
      </w:pPr>
    </w:p>
    <w:p w:rsidR="0EE1876C" w:rsidP="18F49E76" w:rsidRDefault="0EE1876C" w14:paraId="2F7C9728" w14:textId="149086A3">
      <w:pPr>
        <w:pStyle w:val="ListParagraph"/>
        <w:numPr>
          <w:ilvl w:val="0"/>
          <w:numId w:val="31"/>
        </w:numPr>
        <w:spacing w:after="160" w:line="259" w:lineRule="auto"/>
        <w:contextualSpacing/>
        <w:rPr/>
      </w:pPr>
      <w:r w:rsidR="0EE1876C">
        <w:rPr/>
        <w:t xml:space="preserve">Production </w:t>
      </w:r>
      <w:r w:rsidR="0EE1876C">
        <w:rPr/>
        <w:t>Enviroment</w:t>
      </w:r>
      <w:r w:rsidR="0EE1876C">
        <w:rPr/>
        <w:t>.</w:t>
      </w:r>
    </w:p>
    <w:p w:rsidR="0EE1876C" w:rsidP="18F49E76" w:rsidRDefault="0EE1876C" w14:paraId="07572A67" w14:textId="3BD633C2">
      <w:pPr>
        <w:pStyle w:val="ListParagraph"/>
        <w:numPr>
          <w:ilvl w:val="1"/>
          <w:numId w:val="31"/>
        </w:numPr>
        <w:spacing w:after="160" w:line="259" w:lineRule="auto"/>
        <w:contextualSpacing/>
        <w:rPr/>
      </w:pPr>
      <w:r w:rsidR="0EE1876C">
        <w:rPr/>
        <w:t>Once the Docker is downloaded and is running on your system, just follow:</w:t>
      </w:r>
    </w:p>
    <w:p w:rsidR="0EE1876C" w:rsidP="18F49E76" w:rsidRDefault="0EE1876C" w14:paraId="0BF1B337" w14:textId="6358DF61">
      <w:pPr>
        <w:pStyle w:val="ListParagraph"/>
        <w:spacing w:after="160" w:line="259" w:lineRule="auto"/>
        <w:ind w:left="0"/>
        <w:contextualSpacing/>
      </w:pPr>
      <w:r w:rsidR="0EE1876C">
        <w:rPr/>
        <w:t xml:space="preserve">navigate to </w:t>
      </w:r>
      <w:r w:rsidR="0EE1876C">
        <w:rPr/>
        <w:t>Dolfin_New</w:t>
      </w:r>
      <w:r w:rsidR="45D69650">
        <w:rPr/>
        <w:t>/</w:t>
      </w:r>
      <w:r w:rsidR="45D69650">
        <w:rPr/>
        <w:t>dolfin_new</w:t>
      </w:r>
      <w:r w:rsidR="45D69650">
        <w:rPr/>
        <w:t xml:space="preserve"> using terminal</w:t>
      </w:r>
      <w:r w:rsidR="0EE1876C">
        <w:rPr/>
        <w:t>:</w:t>
      </w:r>
    </w:p>
    <w:p w:rsidR="0EE1876C" w:rsidP="18F49E76" w:rsidRDefault="0EE1876C" w14:paraId="2D3706B1" w14:textId="5CB12A24">
      <w:pPr>
        <w:pStyle w:val="ListParagraph"/>
        <w:spacing w:after="160" w:line="259" w:lineRule="auto"/>
        <w:ind w:left="0"/>
        <w:contextualSpacing/>
      </w:pPr>
      <w:r w:rsidR="0EE1876C">
        <w:rPr/>
        <w:t xml:space="preserve"> </w:t>
      </w:r>
      <w:r w:rsidR="0C78A32A">
        <w:rPr/>
        <w:t xml:space="preserve">cd </w:t>
      </w:r>
      <w:r w:rsidR="0C78A32A">
        <w:rPr/>
        <w:t>dolfin_new</w:t>
      </w:r>
      <w:r w:rsidR="0C78A32A">
        <w:rPr/>
        <w:t xml:space="preserve"> </w:t>
      </w:r>
    </w:p>
    <w:p w:rsidR="2861333E" w:rsidP="18F49E76" w:rsidRDefault="2861333E" w14:paraId="500578E2" w14:textId="508C0DD8">
      <w:pPr>
        <w:pStyle w:val="Normal"/>
        <w:spacing w:after="160" w:line="259" w:lineRule="auto"/>
        <w:ind w:left="1420" w:firstLine="0"/>
        <w:contextualSpacing/>
      </w:pPr>
      <w:r w:rsidR="2861333E">
        <w:rPr/>
        <w:t>d</w:t>
      </w:r>
      <w:r w:rsidR="0C78A32A">
        <w:rPr/>
        <w:t>ocker-compose</w:t>
      </w:r>
      <w:r w:rsidR="0EE1876C">
        <w:rPr/>
        <w:t xml:space="preserve"> </w:t>
      </w:r>
      <w:r w:rsidR="29B99331">
        <w:rPr/>
        <w:t>u</w:t>
      </w:r>
      <w:r w:rsidR="0EE1876C">
        <w:rPr/>
        <w:t>p.</w:t>
      </w:r>
    </w:p>
    <w:p w:rsidR="18F49E76" w:rsidP="18F49E76" w:rsidRDefault="18F49E76" w14:paraId="2485BF0D" w14:textId="256D1B3B">
      <w:pPr>
        <w:pStyle w:val="Normal"/>
        <w:spacing w:after="160" w:line="259" w:lineRule="auto"/>
        <w:ind w:left="1420" w:firstLine="0"/>
        <w:contextualSpacing/>
      </w:pPr>
    </w:p>
    <w:p w:rsidR="67B31BE4" w:rsidP="18F49E76" w:rsidRDefault="67B31BE4" w14:paraId="6F76B9B6" w14:textId="6668E51F">
      <w:pPr>
        <w:pStyle w:val="Normal"/>
        <w:spacing w:after="160" w:line="259" w:lineRule="auto"/>
        <w:ind w:left="1420" w:firstLine="0"/>
        <w:contextualSpacing/>
      </w:pPr>
      <w:r w:rsidR="67B31BE4">
        <w:rPr/>
        <w:t>Note: Make sure Docker Desktop is up and running.</w:t>
      </w:r>
    </w:p>
    <w:p w:rsidR="1F36D6FD" w:rsidP="18F49E76" w:rsidRDefault="1F36D6FD" w14:paraId="6C188F1E" w14:textId="375693C9">
      <w:pPr>
        <w:pStyle w:val="Normal"/>
        <w:spacing w:after="160" w:line="259" w:lineRule="auto"/>
        <w:ind w:left="1420" w:firstLine="0"/>
        <w:contextualSpacing/>
      </w:pPr>
      <w:r w:rsidR="1F36D6FD">
        <w:drawing>
          <wp:inline wp14:editId="1DBD4A5E" wp14:anchorId="3BDE6B24">
            <wp:extent cx="6562726" cy="3552825"/>
            <wp:effectExtent l="0" t="0" r="0" b="0"/>
            <wp:docPr id="794430517" name="" title=""/>
            <wp:cNvGraphicFramePr>
              <a:graphicFrameLocks noChangeAspect="1"/>
            </wp:cNvGraphicFramePr>
            <a:graphic>
              <a:graphicData uri="http://schemas.openxmlformats.org/drawingml/2006/picture">
                <pic:pic>
                  <pic:nvPicPr>
                    <pic:cNvPr id="0" name=""/>
                    <pic:cNvPicPr/>
                  </pic:nvPicPr>
                  <pic:blipFill>
                    <a:blip r:embed="R4adcbc0a14b341c0">
                      <a:extLst>
                        <a:ext xmlns:a="http://schemas.openxmlformats.org/drawingml/2006/main" uri="{28A0092B-C50C-407E-A947-70E740481C1C}">
                          <a14:useLocalDpi val="0"/>
                        </a:ext>
                      </a:extLst>
                    </a:blip>
                    <a:stretch>
                      <a:fillRect/>
                    </a:stretch>
                  </pic:blipFill>
                  <pic:spPr>
                    <a:xfrm>
                      <a:off x="0" y="0"/>
                      <a:ext cx="6562726" cy="3552825"/>
                    </a:xfrm>
                    <a:prstGeom prst="rect">
                      <a:avLst/>
                    </a:prstGeom>
                  </pic:spPr>
                </pic:pic>
              </a:graphicData>
            </a:graphic>
          </wp:inline>
        </w:drawing>
      </w:r>
    </w:p>
    <w:p w:rsidR="18F49E76" w:rsidP="18F49E76" w:rsidRDefault="18F49E76" w14:paraId="571EC38B" w14:textId="4787B915">
      <w:pPr>
        <w:pStyle w:val="ListParagraph"/>
        <w:spacing w:after="160" w:line="259" w:lineRule="auto"/>
        <w:ind w:left="0"/>
        <w:contextualSpacing/>
      </w:pPr>
    </w:p>
    <w:p w:rsidR="35B50229" w:rsidP="18F49E76" w:rsidRDefault="35B50229" w14:paraId="60888159" w14:textId="124E5CE9">
      <w:pPr>
        <w:pStyle w:val="ListParagraph"/>
        <w:spacing w:after="160" w:line="259" w:lineRule="auto"/>
        <w:ind w:left="0"/>
        <w:contextualSpacing/>
      </w:pPr>
      <w:r w:rsidR="35B50229">
        <w:drawing>
          <wp:inline wp14:editId="1E4714D0" wp14:anchorId="7DDB85FC">
            <wp:extent cx="6562726" cy="3876675"/>
            <wp:effectExtent l="0" t="0" r="0" b="0"/>
            <wp:docPr id="1100291729" name="" title=""/>
            <wp:cNvGraphicFramePr>
              <a:graphicFrameLocks noChangeAspect="1"/>
            </wp:cNvGraphicFramePr>
            <a:graphic>
              <a:graphicData uri="http://schemas.openxmlformats.org/drawingml/2006/picture">
                <pic:pic>
                  <pic:nvPicPr>
                    <pic:cNvPr id="0" name=""/>
                    <pic:cNvPicPr/>
                  </pic:nvPicPr>
                  <pic:blipFill>
                    <a:blip r:embed="Rb5c7bcdd79d644a8">
                      <a:extLst>
                        <a:ext xmlns:a="http://schemas.openxmlformats.org/drawingml/2006/main" uri="{28A0092B-C50C-407E-A947-70E740481C1C}">
                          <a14:useLocalDpi val="0"/>
                        </a:ext>
                      </a:extLst>
                    </a:blip>
                    <a:stretch>
                      <a:fillRect/>
                    </a:stretch>
                  </pic:blipFill>
                  <pic:spPr>
                    <a:xfrm>
                      <a:off x="0" y="0"/>
                      <a:ext cx="6562726" cy="3876675"/>
                    </a:xfrm>
                    <a:prstGeom prst="rect">
                      <a:avLst/>
                    </a:prstGeom>
                  </pic:spPr>
                </pic:pic>
              </a:graphicData>
            </a:graphic>
          </wp:inline>
        </w:drawing>
      </w:r>
    </w:p>
    <w:p w:rsidR="18F49E76" w:rsidP="18F49E76" w:rsidRDefault="18F49E76" w14:paraId="0C0D687E" w14:textId="0817BB9E">
      <w:pPr>
        <w:pStyle w:val="ListParagraph"/>
        <w:spacing w:after="160" w:line="259" w:lineRule="auto"/>
        <w:ind w:left="0"/>
        <w:contextualSpacing/>
      </w:pPr>
    </w:p>
    <w:p w:rsidR="18F49E76" w:rsidP="18F49E76" w:rsidRDefault="18F49E76" w14:paraId="2B12ECE8" w14:textId="75686B2E">
      <w:pPr>
        <w:pStyle w:val="ListParagraph"/>
        <w:spacing w:after="160" w:line="259" w:lineRule="auto"/>
        <w:ind w:left="0"/>
        <w:contextualSpacing/>
      </w:pPr>
    </w:p>
    <w:p w:rsidR="18F49E76" w:rsidP="18F49E76" w:rsidRDefault="18F49E76" w14:paraId="608242CB" w14:textId="2C9EA5A3">
      <w:pPr>
        <w:pStyle w:val="ListParagraph"/>
        <w:spacing w:after="160" w:line="259" w:lineRule="auto"/>
        <w:ind w:left="0"/>
        <w:contextualSpacing/>
      </w:pPr>
    </w:p>
    <w:p w:rsidR="1B2DDED9" w:rsidP="18F49E76" w:rsidRDefault="1B2DDED9" w14:paraId="3CEB2842" w14:textId="7BF2D817">
      <w:pPr>
        <w:pStyle w:val="ListParagraph"/>
        <w:spacing w:after="160" w:line="259" w:lineRule="auto"/>
        <w:ind w:left="0"/>
        <w:contextualSpacing/>
      </w:pPr>
      <w:r w:rsidR="1B2DDED9">
        <w:drawing>
          <wp:inline wp14:editId="59C79626" wp14:anchorId="76AF0BBF">
            <wp:extent cx="6562726" cy="3705225"/>
            <wp:effectExtent l="0" t="0" r="0" b="0"/>
            <wp:docPr id="1530856485" name="" title=""/>
            <wp:cNvGraphicFramePr>
              <a:graphicFrameLocks noChangeAspect="1"/>
            </wp:cNvGraphicFramePr>
            <a:graphic>
              <a:graphicData uri="http://schemas.openxmlformats.org/drawingml/2006/picture">
                <pic:pic>
                  <pic:nvPicPr>
                    <pic:cNvPr id="0" name=""/>
                    <pic:cNvPicPr/>
                  </pic:nvPicPr>
                  <pic:blipFill>
                    <a:blip r:embed="Rcbc23474a9054792">
                      <a:extLst>
                        <a:ext xmlns:a="http://schemas.openxmlformats.org/drawingml/2006/main" uri="{28A0092B-C50C-407E-A947-70E740481C1C}">
                          <a14:useLocalDpi val="0"/>
                        </a:ext>
                      </a:extLst>
                    </a:blip>
                    <a:stretch>
                      <a:fillRect/>
                    </a:stretch>
                  </pic:blipFill>
                  <pic:spPr>
                    <a:xfrm>
                      <a:off x="0" y="0"/>
                      <a:ext cx="6562726" cy="3705225"/>
                    </a:xfrm>
                    <a:prstGeom prst="rect">
                      <a:avLst/>
                    </a:prstGeom>
                  </pic:spPr>
                </pic:pic>
              </a:graphicData>
            </a:graphic>
          </wp:inline>
        </w:drawing>
      </w:r>
      <w:r>
        <w:br/>
      </w:r>
    </w:p>
    <w:p w:rsidR="18F49E76" w:rsidP="18F49E76" w:rsidRDefault="18F49E76" w14:paraId="46537361" w14:textId="35782B5D">
      <w:pPr>
        <w:pStyle w:val="ListParagraph"/>
        <w:spacing w:after="160" w:line="259" w:lineRule="auto"/>
        <w:ind w:left="0"/>
        <w:contextualSpacing/>
        <w:rPr>
          <w:sz w:val="32"/>
          <w:szCs w:val="32"/>
        </w:rPr>
      </w:pPr>
    </w:p>
    <w:p w:rsidR="0EE1876C" w:rsidP="18F49E76" w:rsidRDefault="0EE1876C" w14:paraId="01F38E34" w14:textId="029204B8">
      <w:pPr>
        <w:pStyle w:val="ListParagraph"/>
        <w:numPr>
          <w:ilvl w:val="0"/>
          <w:numId w:val="31"/>
        </w:numPr>
        <w:spacing w:after="160" w:line="259" w:lineRule="auto"/>
        <w:contextualSpacing/>
        <w:rPr>
          <w:sz w:val="32"/>
          <w:szCs w:val="32"/>
        </w:rPr>
      </w:pPr>
      <w:r w:rsidRPr="18F49E76" w:rsidR="0EE1876C">
        <w:rPr>
          <w:sz w:val="32"/>
          <w:szCs w:val="32"/>
        </w:rPr>
        <w:t xml:space="preserve">Developer </w:t>
      </w:r>
      <w:r w:rsidRPr="18F49E76" w:rsidR="0EE1876C">
        <w:rPr>
          <w:sz w:val="32"/>
          <w:szCs w:val="32"/>
        </w:rPr>
        <w:t>Envrioment</w:t>
      </w:r>
      <w:r w:rsidRPr="18F49E76" w:rsidR="0EE1876C">
        <w:rPr>
          <w:sz w:val="32"/>
          <w:szCs w:val="32"/>
        </w:rPr>
        <w:t>.</w:t>
      </w:r>
    </w:p>
    <w:p w:rsidR="61708D31" w:rsidP="18F49E76" w:rsidRDefault="61708D31" w14:paraId="08890A2D" w14:textId="595FDAAC">
      <w:pPr>
        <w:pStyle w:val="Normal"/>
        <w:spacing w:after="160" w:line="259" w:lineRule="auto"/>
        <w:contextualSpacing/>
      </w:pPr>
      <w:r w:rsidR="61708D31">
        <w:rPr/>
        <w:t xml:space="preserve">Setting up developer </w:t>
      </w:r>
      <w:r w:rsidR="61708D31">
        <w:rPr/>
        <w:t>enviorment</w:t>
      </w:r>
      <w:r w:rsidR="61708D31">
        <w:rPr/>
        <w:t xml:space="preserve"> also includes set of steps, we will follow below steps:</w:t>
      </w:r>
    </w:p>
    <w:p w:rsidR="18F49E76" w:rsidP="18F49E76" w:rsidRDefault="18F49E76" w14:paraId="145C2EE2" w14:textId="617122B9">
      <w:pPr>
        <w:pStyle w:val="Normal"/>
        <w:spacing w:after="160" w:line="259" w:lineRule="auto"/>
        <w:contextualSpacing/>
      </w:pPr>
    </w:p>
    <w:p w:rsidR="61708D31" w:rsidP="18F49E76" w:rsidRDefault="61708D31" w14:paraId="109E40B8" w14:textId="2C6A1859">
      <w:pPr>
        <w:pStyle w:val="Normal"/>
        <w:spacing w:after="160" w:line="259" w:lineRule="auto"/>
        <w:contextualSpacing/>
      </w:pPr>
    </w:p>
    <w:p w:rsidR="61708D31" w:rsidP="18F49E76" w:rsidRDefault="61708D31" w14:paraId="76B98F04" w14:textId="3226B1F9">
      <w:pPr>
        <w:pStyle w:val="Normal"/>
        <w:spacing w:after="160" w:line="259" w:lineRule="auto"/>
        <w:contextualSpacing/>
      </w:pPr>
      <w:r w:rsidRPr="18F49E76" w:rsidR="61708D31">
        <w:rPr>
          <w:b w:val="1"/>
          <w:bCs w:val="1"/>
        </w:rPr>
        <w:t xml:space="preserve">To Check </w:t>
      </w:r>
      <w:r w:rsidRPr="18F49E76" w:rsidR="61708D31">
        <w:rPr>
          <w:b w:val="1"/>
          <w:bCs w:val="1"/>
        </w:rPr>
        <w:t>dolfin_server</w:t>
      </w:r>
      <w:r w:rsidRPr="18F49E76" w:rsidR="61708D31">
        <w:rPr>
          <w:b w:val="1"/>
          <w:bCs w:val="1"/>
        </w:rPr>
        <w:t xml:space="preserve"> is working</w:t>
      </w:r>
    </w:p>
    <w:p w:rsidR="61708D31" w:rsidP="18F49E76" w:rsidRDefault="61708D31" w14:paraId="0676C374" w14:textId="325EFEA0">
      <w:pPr>
        <w:pStyle w:val="Normal"/>
        <w:spacing w:after="160" w:line="259" w:lineRule="auto"/>
        <w:contextualSpacing/>
      </w:pPr>
    </w:p>
    <w:p w:rsidR="00690801" w:rsidP="009756CE" w:rsidRDefault="007565E9" w14:paraId="4DA40C2E" w14:textId="43C97BAE">
      <w:pPr>
        <w:spacing w:after="160" w:line="259" w:lineRule="auto"/>
        <w:contextualSpacing/>
      </w:pPr>
      <w:r>
        <w:t xml:space="preserve"> </w:t>
      </w:r>
    </w:p>
    <w:p w:rsidR="00690801" w:rsidP="18F49E76" w:rsidRDefault="00690801" w14:paraId="29742E7C" w14:textId="0866725D" w14:noSpellErr="1">
      <w:pPr>
        <w:pStyle w:val="ListParagraph"/>
        <w:numPr>
          <w:ilvl w:val="0"/>
          <w:numId w:val="32"/>
        </w:numPr>
        <w:spacing w:after="160" w:line="259" w:lineRule="auto"/>
        <w:contextualSpacing/>
        <w:rPr/>
      </w:pPr>
      <w:r w:rsidR="00690801">
        <w:rPr/>
        <w:t xml:space="preserve">Select </w:t>
      </w:r>
      <w:r w:rsidRPr="18F49E76" w:rsidR="00690801">
        <w:rPr>
          <w:b w:val="1"/>
          <w:bCs w:val="1"/>
        </w:rPr>
        <w:t xml:space="preserve">Terminal </w:t>
      </w:r>
      <w:r w:rsidRPr="18F49E76" w:rsidR="00690801">
        <w:rPr>
          <w:rFonts w:ascii="Wingdings" w:hAnsi="Wingdings" w:eastAsia="Wingdings" w:cs="Wingdings"/>
          <w:b w:val="1"/>
          <w:bCs w:val="1"/>
        </w:rPr>
        <w:t>à</w:t>
      </w:r>
      <w:r w:rsidRPr="18F49E76" w:rsidR="00690801">
        <w:rPr>
          <w:b w:val="1"/>
          <w:bCs w:val="1"/>
        </w:rPr>
        <w:t xml:space="preserve"> New Terminal</w:t>
      </w:r>
      <w:r w:rsidR="00690801">
        <w:rPr/>
        <w:t xml:space="preserve"> from the menu</w:t>
      </w:r>
      <w:r w:rsidR="0020649A">
        <w:rPr/>
        <w:t>.</w:t>
      </w:r>
    </w:p>
    <w:p w:rsidR="006C31F3" w:rsidP="006C31F3" w:rsidRDefault="006C31F3" w14:paraId="1A09511A" w14:textId="77777777">
      <w:pPr>
        <w:pStyle w:val="ListParagraph"/>
        <w:spacing w:after="160" w:line="259" w:lineRule="auto"/>
        <w:ind w:left="720"/>
        <w:contextualSpacing/>
      </w:pPr>
    </w:p>
    <w:p w:rsidR="006C31F3" w:rsidP="18F49E76" w:rsidRDefault="006C31F3" w14:paraId="7CBC6043" w14:textId="4508827C">
      <w:pPr>
        <w:pStyle w:val="ListParagraph"/>
        <w:numPr>
          <w:ilvl w:val="0"/>
          <w:numId w:val="32"/>
        </w:numPr>
        <w:spacing w:after="160" w:line="259" w:lineRule="auto"/>
        <w:contextualSpacing/>
        <w:rPr/>
      </w:pPr>
      <w:r w:rsidR="006C31F3">
        <w:rPr/>
        <w:t xml:space="preserve">If prompted </w:t>
      </w:r>
      <w:r w:rsidR="00690801">
        <w:rPr/>
        <w:t xml:space="preserve">to select a working directory for the New Terminal Window.  </w:t>
      </w:r>
      <w:r>
        <w:br/>
      </w:r>
      <w:r w:rsidR="00690801">
        <w:rPr/>
        <w:t xml:space="preserve">Select </w:t>
      </w:r>
      <w:r w:rsidR="77407707">
        <w:rPr/>
        <w:t>cd Dolfin_new/dolfin_server</w:t>
      </w:r>
      <w:r w:rsidR="00690801">
        <w:rPr/>
        <w:t>.</w:t>
      </w:r>
      <w:r>
        <w:br/>
      </w:r>
    </w:p>
    <w:p w:rsidRPr="00AB637B" w:rsidR="00690801" w:rsidP="18F49E76" w:rsidRDefault="00690801" w14:paraId="3EF4857F" w14:textId="73CFC319">
      <w:pPr>
        <w:pStyle w:val="ListParagraph"/>
        <w:numPr>
          <w:ilvl w:val="0"/>
          <w:numId w:val="32"/>
        </w:numPr>
        <w:spacing w:after="160" w:line="259" w:lineRule="auto"/>
        <w:contextualSpacing/>
        <w:rPr>
          <w:b w:val="1"/>
          <w:bCs w:val="1"/>
        </w:rPr>
      </w:pPr>
      <w:r w:rsidR="00690801">
        <w:rPr/>
        <w:t>Create a new Pyt</w:t>
      </w:r>
      <w:r w:rsidR="005D05B0">
        <w:rPr/>
        <w:t>h</w:t>
      </w:r>
      <w:r w:rsidR="00690801">
        <w:rPr/>
        <w:t xml:space="preserve">on Virtual environment by entering the following command into the </w:t>
      </w:r>
      <w:r w:rsidRPr="18F49E76" w:rsidR="00690801">
        <w:rPr>
          <w:b w:val="1"/>
          <w:bCs w:val="1"/>
        </w:rPr>
        <w:t>Terminal Window</w:t>
      </w:r>
      <w:r w:rsidR="00690801">
        <w:rPr/>
        <w:t xml:space="preserve">.  </w:t>
      </w:r>
      <w:r>
        <w:br/>
      </w:r>
      <w:r>
        <w:br/>
      </w:r>
      <w:r w:rsidRPr="18F49E76" w:rsidR="00690801">
        <w:rPr>
          <w:b w:val="1"/>
          <w:bCs w:val="1"/>
        </w:rPr>
        <w:t xml:space="preserve">Python -m </w:t>
      </w:r>
      <w:r w:rsidRPr="18F49E76" w:rsidR="00690801">
        <w:rPr>
          <w:b w:val="1"/>
          <w:bCs w:val="1"/>
        </w:rPr>
        <w:t>venv</w:t>
      </w:r>
      <w:r w:rsidRPr="18F49E76" w:rsidR="00690801">
        <w:rPr>
          <w:b w:val="1"/>
          <w:bCs w:val="1"/>
        </w:rPr>
        <w:t xml:space="preserve"> </w:t>
      </w:r>
      <w:r w:rsidRPr="18F49E76" w:rsidR="00690801">
        <w:rPr>
          <w:b w:val="1"/>
          <w:bCs w:val="1"/>
        </w:rPr>
        <w:t>venv</w:t>
      </w:r>
    </w:p>
    <w:p w:rsidR="00690801" w:rsidP="00690801" w:rsidRDefault="00690801" w14:paraId="45B23E4A" w14:textId="77777777">
      <w:pPr>
        <w:jc w:val="center"/>
      </w:pPr>
      <w:r>
        <w:rPr>
          <w:noProof/>
        </w:rPr>
        <w:drawing>
          <wp:inline distT="0" distB="0" distL="0" distR="0" wp14:anchorId="7AA772CC" wp14:editId="04EBF353">
            <wp:extent cx="4044224" cy="882686"/>
            <wp:effectExtent l="0" t="0" r="0" b="0"/>
            <wp:docPr id="1638487195" name="Picture 16384871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7195" name="Picture 1" descr="A screen shot of a computer&#10;&#10;Description automatically generated"/>
                    <pic:cNvPicPr/>
                  </pic:nvPicPr>
                  <pic:blipFill>
                    <a:blip r:embed="rId30"/>
                    <a:stretch>
                      <a:fillRect/>
                    </a:stretch>
                  </pic:blipFill>
                  <pic:spPr>
                    <a:xfrm>
                      <a:off x="0" y="0"/>
                      <a:ext cx="4075638" cy="889542"/>
                    </a:xfrm>
                    <a:prstGeom prst="rect">
                      <a:avLst/>
                    </a:prstGeom>
                  </pic:spPr>
                </pic:pic>
              </a:graphicData>
            </a:graphic>
          </wp:inline>
        </w:drawing>
      </w:r>
    </w:p>
    <w:p w:rsidR="008E38D5" w:rsidP="00690801" w:rsidRDefault="008E38D5" w14:paraId="093C3152" w14:textId="77777777">
      <w:pPr>
        <w:jc w:val="center"/>
      </w:pPr>
    </w:p>
    <w:p w:rsidR="00690801" w:rsidP="18F49E76" w:rsidRDefault="00690801" w14:paraId="144615DA" w14:textId="30B68E17">
      <w:pPr>
        <w:pStyle w:val="ListParagraph"/>
        <w:numPr>
          <w:ilvl w:val="0"/>
          <w:numId w:val="33"/>
        </w:numPr>
        <w:spacing w:after="160" w:line="259" w:lineRule="auto"/>
        <w:contextualSpacing/>
        <w:rPr>
          <w:b w:val="1"/>
          <w:bCs w:val="1"/>
        </w:rPr>
      </w:pPr>
      <w:r w:rsidR="00690801">
        <w:rPr/>
        <w:t xml:space="preserve">Activate the </w:t>
      </w:r>
      <w:r w:rsidRPr="18F49E76" w:rsidR="00690801">
        <w:rPr>
          <w:b w:val="1"/>
          <w:bCs w:val="1"/>
        </w:rPr>
        <w:t>venv</w:t>
      </w:r>
      <w:r w:rsidR="00690801">
        <w:rPr/>
        <w:t xml:space="preserve"> environment by entering the following command into the </w:t>
      </w:r>
      <w:r w:rsidRPr="18F49E76" w:rsidR="00690801">
        <w:rPr>
          <w:b w:val="1"/>
          <w:bCs w:val="1"/>
        </w:rPr>
        <w:t>Terminal Window</w:t>
      </w:r>
      <w:r w:rsidR="00690801">
        <w:rPr/>
        <w:t xml:space="preserve">. </w:t>
      </w:r>
      <w:r>
        <w:br/>
      </w:r>
      <w:r>
        <w:br/>
      </w:r>
      <w:r w:rsidRPr="18F49E76" w:rsidR="00690801">
        <w:rPr>
          <w:b w:val="1"/>
          <w:bCs w:val="1"/>
        </w:rPr>
        <w:t>venv</w:t>
      </w:r>
      <w:r w:rsidRPr="18F49E76" w:rsidR="00690801">
        <w:rPr>
          <w:b w:val="1"/>
          <w:bCs w:val="1"/>
        </w:rPr>
        <w:t>\scripts\activate</w:t>
      </w:r>
      <w:r w:rsidRPr="18F49E76" w:rsidR="251846D1">
        <w:rPr>
          <w:b w:val="1"/>
          <w:bCs w:val="1"/>
        </w:rPr>
        <w:t xml:space="preserve"> </w:t>
      </w:r>
      <w:r w:rsidRPr="18F49E76" w:rsidR="251846D1">
        <w:rPr>
          <w:b w:val="1"/>
          <w:bCs w:val="1"/>
        </w:rPr>
        <w:t>( For</w:t>
      </w:r>
      <w:r w:rsidRPr="18F49E76" w:rsidR="251846D1">
        <w:rPr>
          <w:b w:val="1"/>
          <w:bCs w:val="1"/>
        </w:rPr>
        <w:t xml:space="preserve"> Windows)</w:t>
      </w:r>
    </w:p>
    <w:p w:rsidR="251846D1" w:rsidP="18F49E76" w:rsidRDefault="251846D1" w14:paraId="26D029DB" w14:textId="48DE631A">
      <w:pPr>
        <w:pStyle w:val="ListParagraph"/>
        <w:spacing w:after="160" w:line="259" w:lineRule="auto"/>
        <w:ind w:left="0"/>
        <w:contextualSpacing/>
        <w:rPr>
          <w:b w:val="1"/>
          <w:bCs w:val="1"/>
        </w:rPr>
      </w:pPr>
      <w:r w:rsidRPr="18F49E76" w:rsidR="251846D1">
        <w:rPr>
          <w:b w:val="1"/>
          <w:bCs w:val="1"/>
        </w:rPr>
        <w:t xml:space="preserve">             source </w:t>
      </w:r>
      <w:r w:rsidRPr="18F49E76" w:rsidR="251846D1">
        <w:rPr>
          <w:b w:val="1"/>
          <w:bCs w:val="1"/>
        </w:rPr>
        <w:t>venv</w:t>
      </w:r>
      <w:r w:rsidRPr="18F49E76" w:rsidR="251846D1">
        <w:rPr>
          <w:b w:val="1"/>
          <w:bCs w:val="1"/>
        </w:rPr>
        <w:t>/bin/activate (for Mac)</w:t>
      </w:r>
    </w:p>
    <w:p w:rsidR="18F49E76" w:rsidP="18F49E76" w:rsidRDefault="18F49E76" w14:paraId="7BB294F7" w14:textId="743EA20E">
      <w:pPr>
        <w:pStyle w:val="ListParagraph"/>
        <w:spacing w:after="160" w:line="259" w:lineRule="auto"/>
        <w:ind w:left="0"/>
        <w:contextualSpacing/>
        <w:rPr>
          <w:b w:val="1"/>
          <w:bCs w:val="1"/>
        </w:rPr>
      </w:pPr>
    </w:p>
    <w:p w:rsidR="251846D1" w:rsidP="18F49E76" w:rsidRDefault="251846D1" w14:paraId="3B2671AA" w14:textId="527E417D">
      <w:pPr>
        <w:pStyle w:val="ListParagraph"/>
        <w:spacing w:after="160" w:line="259" w:lineRule="auto"/>
        <w:ind w:left="0"/>
        <w:contextualSpacing/>
        <w:rPr>
          <w:b w:val="1"/>
          <w:bCs w:val="1"/>
        </w:rPr>
      </w:pPr>
      <w:r w:rsidRPr="18F49E76" w:rsidR="251846D1">
        <w:rPr>
          <w:b w:val="1"/>
          <w:bCs w:val="1"/>
        </w:rPr>
        <w:t xml:space="preserve"> </w:t>
      </w:r>
    </w:p>
    <w:p w:rsidR="00690801" w:rsidP="00690801" w:rsidRDefault="00690801" w14:paraId="188CD91A" w14:textId="77777777">
      <w:pPr>
        <w:pStyle w:val="ListParagraph"/>
      </w:pPr>
    </w:p>
    <w:p w:rsidR="00690801" w:rsidP="00690801" w:rsidRDefault="00690801" w14:paraId="6E718B84" w14:textId="2072A3F1">
      <w:pPr>
        <w:pStyle w:val="ListParagraph"/>
      </w:pPr>
      <w:r>
        <w:t>Note: I</w:t>
      </w:r>
      <w:r w:rsidR="008E38D5">
        <w:t>f</w:t>
      </w:r>
      <w:r>
        <w:t xml:space="preserve"> you receive an error </w:t>
      </w:r>
      <w:proofErr w:type="gramStart"/>
      <w:r>
        <w:t>similar to</w:t>
      </w:r>
      <w:proofErr w:type="gramEnd"/>
      <w:r>
        <w:t xml:space="preserve"> the one below </w:t>
      </w:r>
      <w:r w:rsidR="003332D7">
        <w:t>that indicates that</w:t>
      </w:r>
      <w:r>
        <w:t xml:space="preserve"> running scripts is disabled on your </w:t>
      </w:r>
      <w:r w:rsidR="6501A89C">
        <w:t xml:space="preserve">windows </w:t>
      </w:r>
      <w:r>
        <w:t>device.  Follow the steps shown here:</w:t>
      </w:r>
    </w:p>
    <w:p w:rsidR="00690801" w:rsidP="00690801" w:rsidRDefault="00000000" w14:paraId="15023553" w14:textId="77777777">
      <w:pPr>
        <w:pStyle w:val="ListParagraph"/>
      </w:pPr>
      <w:hyperlink w:history="1" r:id="rId31">
        <w:r w:rsidRPr="006E025B" w:rsidR="00690801">
          <w:rPr>
            <w:rStyle w:val="Hyperlink"/>
          </w:rPr>
          <w:t>https://www.sharepointdiary.com/2014/03/fix-for-powershell-script-cannot-be-loaded-because-running-scripts-is-disabled-on-this-system.html</w:t>
        </w:r>
      </w:hyperlink>
    </w:p>
    <w:p w:rsidR="00690801" w:rsidP="00690801" w:rsidRDefault="00690801" w14:paraId="10C47A10" w14:textId="77777777">
      <w:pPr>
        <w:pStyle w:val="ListParagraph"/>
      </w:pPr>
    </w:p>
    <w:p w:rsidR="003332D7" w:rsidP="00B61FF3" w:rsidRDefault="00690801" w14:paraId="2B011651" w14:textId="5155BE8F">
      <w:pPr>
        <w:pStyle w:val="ListParagraph"/>
      </w:pPr>
      <w:r>
        <w:rPr>
          <w:noProof/>
        </w:rPr>
        <w:drawing>
          <wp:inline distT="0" distB="0" distL="0" distR="0" wp14:anchorId="6AE26A53" wp14:editId="4F01DD87">
            <wp:extent cx="6406398" cy="807720"/>
            <wp:effectExtent l="0" t="0" r="0" b="0"/>
            <wp:docPr id="1405699494" name="Picture 1405699494"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9494" name="Picture 1" descr="A black background with red text&#10;&#10;Description automatically generated"/>
                    <pic:cNvPicPr/>
                  </pic:nvPicPr>
                  <pic:blipFill>
                    <a:blip r:embed="rId32"/>
                    <a:stretch>
                      <a:fillRect/>
                    </a:stretch>
                  </pic:blipFill>
                  <pic:spPr>
                    <a:xfrm>
                      <a:off x="0" y="0"/>
                      <a:ext cx="6417318" cy="809097"/>
                    </a:xfrm>
                    <a:prstGeom prst="rect">
                      <a:avLst/>
                    </a:prstGeom>
                  </pic:spPr>
                </pic:pic>
              </a:graphicData>
            </a:graphic>
          </wp:inline>
        </w:drawing>
      </w:r>
    </w:p>
    <w:p w:rsidR="00434E35" w:rsidP="00434E35" w:rsidRDefault="00434E35" w14:paraId="6FB512E8" w14:textId="77777777">
      <w:pPr>
        <w:pStyle w:val="ListParagraph"/>
        <w:spacing w:after="160" w:line="259" w:lineRule="auto"/>
        <w:ind w:left="720"/>
        <w:contextualSpacing/>
      </w:pPr>
    </w:p>
    <w:p w:rsidR="00434E35" w:rsidP="18F49E76" w:rsidRDefault="00690801" w14:paraId="5F8EB044" w14:textId="38C3FF74" w14:noSpellErr="1">
      <w:pPr>
        <w:pStyle w:val="ListParagraph"/>
        <w:numPr>
          <w:ilvl w:val="0"/>
          <w:numId w:val="34"/>
        </w:numPr>
        <w:spacing w:after="160" w:line="259" w:lineRule="auto"/>
        <w:contextualSpacing/>
        <w:rPr/>
      </w:pPr>
      <w:r w:rsidR="00690801">
        <w:rPr/>
        <w:t xml:space="preserve">Execute the following commands in the </w:t>
      </w:r>
      <w:r w:rsidRPr="18F49E76" w:rsidR="00690801">
        <w:rPr>
          <w:b w:val="1"/>
          <w:bCs w:val="1"/>
        </w:rPr>
        <w:t>Terminal Window</w:t>
      </w:r>
      <w:r w:rsidR="00690801">
        <w:rPr/>
        <w:t xml:space="preserve"> to change directory and install the required libraries.</w:t>
      </w:r>
      <w:r>
        <w:br/>
      </w:r>
    </w:p>
    <w:p w:rsidR="00690801" w:rsidP="501D3BEC" w:rsidRDefault="00690801" w14:paraId="2737A769" w14:textId="40FC0ADA">
      <w:pPr>
        <w:pStyle w:val="ListParagraph"/>
        <w:rPr>
          <w:b w:val="1"/>
          <w:bCs w:val="1"/>
        </w:rPr>
      </w:pPr>
      <w:r>
        <w:br/>
      </w:r>
      <w:r>
        <w:br/>
      </w:r>
      <w:commentRangeStart w:id="7"/>
      <w:r w:rsidRPr="18F49E76" w:rsidR="00690801">
        <w:rPr>
          <w:b w:val="1"/>
          <w:bCs w:val="1"/>
        </w:rPr>
        <w:t>p</w:t>
      </w:r>
      <w:r w:rsidRPr="18F49E76" w:rsidR="1E1AD56D">
        <w:rPr>
          <w:b w:val="1"/>
          <w:bCs w:val="1"/>
        </w:rPr>
        <w:t>ip</w:t>
      </w:r>
      <w:commentRangeEnd w:id="7"/>
      <w:r>
        <w:rPr>
          <w:rStyle w:val="CommentReference"/>
        </w:rPr>
        <w:commentReference w:id="7"/>
      </w:r>
      <w:ins w:author="AIDAN JOHN STUART WONG" w:date="2023-11-15T16:54:00Z" w:id="999616673">
        <w:r w:rsidRPr="18F49E76" w:rsidR="00B032D1">
          <w:rPr>
            <w:b w:val="1"/>
            <w:bCs w:val="1"/>
          </w:rPr>
          <w:t xml:space="preserve"> install </w:t>
        </w:r>
        <w:r w:rsidRPr="18F49E76" w:rsidR="00E8528B">
          <w:rPr>
            <w:b w:val="1"/>
            <w:bCs w:val="1"/>
          </w:rPr>
          <w:t xml:space="preserve">-r </w:t>
        </w:r>
        <w:r w:rsidRPr="18F49E76" w:rsidR="00E8528B">
          <w:rPr>
            <w:b w:val="1"/>
            <w:bCs w:val="1"/>
          </w:rPr>
          <w:t>requirements.txt</w:t>
        </w:r>
      </w:ins>
    </w:p>
    <w:p w:rsidR="00690801" w:rsidP="00690801" w:rsidRDefault="00690801" w14:paraId="1D1E3AC4" w14:textId="77777777">
      <w:pPr>
        <w:pStyle w:val="ListParagraph"/>
        <w:rPr>
          <w:rFonts w:ascii="Consolas" w:hAnsi="Consolas"/>
          <w:color w:val="1F2328"/>
          <w:sz w:val="20"/>
          <w:szCs w:val="20"/>
        </w:rPr>
      </w:pPr>
    </w:p>
    <w:p w:rsidR="00690801" w:rsidP="00434E35" w:rsidRDefault="00690801" w14:paraId="2BC13FF4" w14:textId="77777777">
      <w:pPr>
        <w:pStyle w:val="ListParagraph"/>
        <w:jc w:val="center"/>
      </w:pPr>
      <w:r>
        <w:rPr>
          <w:noProof/>
        </w:rPr>
        <w:drawing>
          <wp:inline distT="0" distB="0" distL="0" distR="0" wp14:anchorId="7ABD9971" wp14:editId="56B47CD6">
            <wp:extent cx="5731510" cy="2167890"/>
            <wp:effectExtent l="0" t="0" r="2540" b="3810"/>
            <wp:docPr id="358245676" name="Picture 35824567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5676" name="Picture 1" descr="A computer screen shot of a program&#10;&#10;Description automatically generated"/>
                    <pic:cNvPicPr/>
                  </pic:nvPicPr>
                  <pic:blipFill>
                    <a:blip r:embed="rId37"/>
                    <a:stretch>
                      <a:fillRect/>
                    </a:stretch>
                  </pic:blipFill>
                  <pic:spPr>
                    <a:xfrm>
                      <a:off x="0" y="0"/>
                      <a:ext cx="5731510" cy="2167890"/>
                    </a:xfrm>
                    <a:prstGeom prst="rect">
                      <a:avLst/>
                    </a:prstGeom>
                  </pic:spPr>
                </pic:pic>
              </a:graphicData>
            </a:graphic>
          </wp:inline>
        </w:drawing>
      </w:r>
    </w:p>
    <w:p w:rsidR="00690801" w:rsidP="00690801" w:rsidRDefault="00690801" w14:paraId="2FBF49CF" w14:textId="77777777">
      <w:pPr>
        <w:pStyle w:val="ListParagraph"/>
      </w:pPr>
    </w:p>
    <w:p w:rsidR="00CD6399" w:rsidP="008E461F" w:rsidRDefault="00CD6399" w14:paraId="2B749EEB" w14:textId="0BC86F02">
      <w:pPr>
        <w:pStyle w:val="ListParagraph"/>
        <w:jc w:val="center"/>
      </w:pPr>
      <w:r>
        <w:t xml:space="preserve">This may take a couple of minutes to download and install all </w:t>
      </w:r>
      <w:r w:rsidR="00F6180B">
        <w:t xml:space="preserve">the required </w:t>
      </w:r>
      <w:r w:rsidR="00685071">
        <w:t>libraries/dependencies.</w:t>
      </w:r>
    </w:p>
    <w:p w:rsidR="00690801" w:rsidP="18F49E76" w:rsidRDefault="00690801" w14:paraId="587F5FB1" w14:textId="549DA3B4">
      <w:pPr>
        <w:pStyle w:val="ListParagraph"/>
        <w:numPr>
          <w:ilvl w:val="0"/>
          <w:numId w:val="35"/>
        </w:numPr>
        <w:spacing w:after="160" w:line="259" w:lineRule="auto"/>
        <w:contextualSpacing/>
        <w:rPr/>
      </w:pPr>
      <w:r w:rsidR="00690801">
        <w:rPr/>
        <w:t xml:space="preserve">Execute the Flask application by entering the following command into the </w:t>
      </w:r>
      <w:r w:rsidRPr="18F49E76" w:rsidR="00690801">
        <w:rPr>
          <w:b w:val="1"/>
          <w:bCs w:val="1"/>
        </w:rPr>
        <w:t>Terminal Window</w:t>
      </w:r>
      <w:r w:rsidR="00690801">
        <w:rPr/>
        <w:t>:</w:t>
      </w:r>
    </w:p>
    <w:p w:rsidRPr="00685071" w:rsidR="00690801" w:rsidP="76F971A4" w:rsidRDefault="00434E35" w14:paraId="2986ECCF" w14:textId="15B79254">
      <w:pPr>
        <w:ind w:left="360"/>
        <w:rPr>
          <w:b/>
          <w:bCs/>
        </w:rPr>
      </w:pPr>
      <w:r>
        <w:br/>
      </w:r>
      <w:r w:rsidRPr="18F49E76" w:rsidR="0F222BF8">
        <w:rPr>
          <w:b w:val="1"/>
          <w:bCs w:val="1"/>
        </w:rPr>
        <w:t>python app.py</w:t>
      </w:r>
      <w:r>
        <w:br/>
      </w:r>
    </w:p>
    <w:p w:rsidR="00690801" w:rsidP="18F49E76" w:rsidRDefault="178E0F27" w14:paraId="38377D11" w14:textId="67EBB4C4">
      <w:pPr>
        <w:pStyle w:val="Normal"/>
        <w:ind w:left="360"/>
      </w:pPr>
      <w:r w:rsidR="687D42AD">
        <w:drawing>
          <wp:inline wp14:editId="4FBB19C0" wp14:anchorId="302D13E3">
            <wp:extent cx="6562726" cy="1990725"/>
            <wp:effectExtent l="0" t="0" r="0" b="0"/>
            <wp:docPr id="1862324952" name="" title=""/>
            <wp:cNvGraphicFramePr>
              <a:graphicFrameLocks noChangeAspect="1"/>
            </wp:cNvGraphicFramePr>
            <a:graphic>
              <a:graphicData uri="http://schemas.openxmlformats.org/drawingml/2006/picture">
                <pic:pic>
                  <pic:nvPicPr>
                    <pic:cNvPr id="0" name=""/>
                    <pic:cNvPicPr/>
                  </pic:nvPicPr>
                  <pic:blipFill>
                    <a:blip r:embed="R0c901542785b47a4">
                      <a:extLst>
                        <a:ext xmlns:a="http://schemas.openxmlformats.org/drawingml/2006/main" uri="{28A0092B-C50C-407E-A947-70E740481C1C}">
                          <a14:useLocalDpi val="0"/>
                        </a:ext>
                      </a:extLst>
                    </a:blip>
                    <a:stretch>
                      <a:fillRect/>
                    </a:stretch>
                  </pic:blipFill>
                  <pic:spPr>
                    <a:xfrm>
                      <a:off x="0" y="0"/>
                      <a:ext cx="6562726" cy="1990725"/>
                    </a:xfrm>
                    <a:prstGeom prst="rect">
                      <a:avLst/>
                    </a:prstGeom>
                  </pic:spPr>
                </pic:pic>
              </a:graphicData>
            </a:graphic>
          </wp:inline>
        </w:drawing>
      </w:r>
    </w:p>
    <w:p w:rsidR="00690801" w:rsidP="00690801" w:rsidRDefault="00690801" w14:paraId="43C5D409" w14:textId="77777777">
      <w:pPr>
        <w:ind w:left="360"/>
      </w:pPr>
    </w:p>
    <w:p w:rsidR="00690801" w:rsidP="18F49E76" w:rsidRDefault="00690801" w14:paraId="438014B3" w14:textId="7EBCB925">
      <w:pPr>
        <w:pStyle w:val="ListParagraph"/>
        <w:numPr>
          <w:ilvl w:val="0"/>
          <w:numId w:val="36"/>
        </w:numPr>
        <w:spacing w:after="160" w:line="259" w:lineRule="auto"/>
        <w:contextualSpacing/>
        <w:rPr/>
      </w:pPr>
      <w:r w:rsidR="00690801">
        <w:rPr/>
        <w:t xml:space="preserve">In </w:t>
      </w:r>
      <w:r w:rsidR="00286176">
        <w:rPr/>
        <w:t>a</w:t>
      </w:r>
      <w:r w:rsidR="00690801">
        <w:rPr/>
        <w:t xml:space="preserve"> web browser navigate to the following address to access the DolFin Application.</w:t>
      </w:r>
      <w:r>
        <w:br/>
      </w:r>
      <w:hyperlink r:id="Rfc0afe3e0c554227">
        <w:r w:rsidRPr="18F49E76" w:rsidR="00990233">
          <w:rPr>
            <w:rStyle w:val="Hyperlink"/>
          </w:rPr>
          <w:t>http://127.0.0.1:80</w:t>
        </w:r>
        <w:r w:rsidRPr="18F49E76" w:rsidR="45DF773B">
          <w:rPr>
            <w:rStyle w:val="Hyperlink"/>
          </w:rPr>
          <w:t>80</w:t>
        </w:r>
      </w:hyperlink>
      <w:r w:rsidR="45DF773B">
        <w:rPr/>
        <w:t xml:space="preserve"> - this </w:t>
      </w:r>
      <w:r w:rsidR="45DF773B">
        <w:rPr/>
        <w:t>basically tell</w:t>
      </w:r>
      <w:r w:rsidR="45DF773B">
        <w:rPr/>
        <w:t xml:space="preserve"> us the Server is up and running.</w:t>
      </w:r>
    </w:p>
    <w:p w:rsidR="45DF773B" w:rsidP="18F49E76" w:rsidRDefault="45DF773B" w14:paraId="64E3355A" w14:textId="188593E3">
      <w:pPr>
        <w:pStyle w:val="Normal"/>
        <w:spacing w:after="160" w:line="259" w:lineRule="auto"/>
        <w:contextualSpacing/>
      </w:pPr>
      <w:r w:rsidR="45DF773B">
        <w:drawing>
          <wp:inline wp14:editId="3C959D83" wp14:anchorId="149C53A0">
            <wp:extent cx="6562726" cy="3705225"/>
            <wp:effectExtent l="0" t="0" r="0" b="0"/>
            <wp:docPr id="283849899" name="" title=""/>
            <wp:cNvGraphicFramePr>
              <a:graphicFrameLocks noChangeAspect="1"/>
            </wp:cNvGraphicFramePr>
            <a:graphic>
              <a:graphicData uri="http://schemas.openxmlformats.org/drawingml/2006/picture">
                <pic:pic>
                  <pic:nvPicPr>
                    <pic:cNvPr id="0" name=""/>
                    <pic:cNvPicPr/>
                  </pic:nvPicPr>
                  <pic:blipFill>
                    <a:blip r:embed="Rf7391b0c195c4468">
                      <a:extLst>
                        <a:ext xmlns:a="http://schemas.openxmlformats.org/drawingml/2006/main" uri="{28A0092B-C50C-407E-A947-70E740481C1C}">
                          <a14:useLocalDpi val="0"/>
                        </a:ext>
                      </a:extLst>
                    </a:blip>
                    <a:stretch>
                      <a:fillRect/>
                    </a:stretch>
                  </pic:blipFill>
                  <pic:spPr>
                    <a:xfrm>
                      <a:off x="0" y="0"/>
                      <a:ext cx="6562726" cy="3705225"/>
                    </a:xfrm>
                    <a:prstGeom prst="rect">
                      <a:avLst/>
                    </a:prstGeom>
                  </pic:spPr>
                </pic:pic>
              </a:graphicData>
            </a:graphic>
          </wp:inline>
        </w:drawing>
      </w:r>
    </w:p>
    <w:p w:rsidR="18F49E76" w:rsidP="18F49E76" w:rsidRDefault="18F49E76" w14:paraId="556E2A94" w14:textId="6E47CE17">
      <w:pPr>
        <w:pStyle w:val="Normal"/>
        <w:spacing w:after="160" w:line="259" w:lineRule="auto"/>
        <w:contextualSpacing/>
      </w:pPr>
    </w:p>
    <w:p w:rsidR="3C5E68B9" w:rsidP="18F49E76" w:rsidRDefault="3C5E68B9" w14:paraId="1B5803AB" w14:textId="645EE67B">
      <w:pPr>
        <w:pStyle w:val="ListParagraph"/>
        <w:spacing w:after="160" w:line="259" w:lineRule="auto"/>
        <w:ind w:left="0"/>
        <w:contextualSpacing/>
      </w:pPr>
      <w:r w:rsidR="3C5E68B9">
        <w:rPr/>
        <w:t>Access the Application using Node:</w:t>
      </w:r>
    </w:p>
    <w:p w:rsidR="18F49E76" w:rsidP="18F49E76" w:rsidRDefault="18F49E76" w14:paraId="50810F32" w14:textId="08EC07E7">
      <w:pPr>
        <w:pStyle w:val="ListParagraph"/>
        <w:spacing w:after="160" w:line="259" w:lineRule="auto"/>
        <w:ind w:left="0"/>
        <w:contextualSpacing/>
      </w:pPr>
    </w:p>
    <w:p w:rsidR="3C5E68B9" w:rsidP="18F49E76" w:rsidRDefault="3C5E68B9" w14:paraId="21D3F37A" w14:textId="42E4F1D7">
      <w:pPr>
        <w:pStyle w:val="ListParagraph"/>
        <w:spacing w:after="160" w:line="259" w:lineRule="auto"/>
        <w:ind w:left="0"/>
        <w:contextualSpacing/>
      </w:pPr>
      <w:r w:rsidR="3C5E68B9">
        <w:rPr/>
        <w:t>Navigate to Dolfin_web</w:t>
      </w:r>
    </w:p>
    <w:p w:rsidR="18F49E76" w:rsidP="18F49E76" w:rsidRDefault="18F49E76" w14:paraId="2F34470D" w14:textId="05E13F8E">
      <w:pPr>
        <w:pStyle w:val="ListParagraph"/>
        <w:spacing w:after="160" w:line="259" w:lineRule="auto"/>
        <w:ind w:left="0"/>
        <w:contextualSpacing/>
      </w:pPr>
    </w:p>
    <w:p w:rsidR="3C5E68B9" w:rsidP="18F49E76" w:rsidRDefault="3C5E68B9" w14:paraId="1AF2A675" w14:textId="035D8A70">
      <w:pPr>
        <w:pStyle w:val="ListParagraph"/>
        <w:spacing w:after="160" w:line="259" w:lineRule="auto"/>
        <w:ind w:left="0"/>
        <w:contextualSpacing/>
      </w:pPr>
      <w:r w:rsidR="3C5E68B9">
        <w:rPr/>
        <w:t>Write below commands in Terminal:</w:t>
      </w:r>
    </w:p>
    <w:p w:rsidR="18F49E76" w:rsidP="18F49E76" w:rsidRDefault="18F49E76" w14:paraId="2447ECCB" w14:textId="5C418531">
      <w:pPr>
        <w:pStyle w:val="ListParagraph"/>
        <w:spacing w:after="160" w:line="259" w:lineRule="auto"/>
        <w:ind w:left="0"/>
        <w:contextualSpacing/>
      </w:pPr>
    </w:p>
    <w:p w:rsidR="1229E83E" w:rsidP="18F49E76" w:rsidRDefault="1229E83E" w14:paraId="77478DBD" w14:textId="2F902A57">
      <w:pPr>
        <w:pStyle w:val="ListParagraph"/>
        <w:spacing w:after="160" w:line="259" w:lineRule="auto"/>
        <w:ind w:left="0"/>
        <w:contextualSpacing/>
      </w:pPr>
      <w:r w:rsidR="1229E83E">
        <w:rPr/>
        <w:t>Npm</w:t>
      </w:r>
      <w:r w:rsidR="1229E83E">
        <w:rPr/>
        <w:t xml:space="preserve"> install</w:t>
      </w:r>
    </w:p>
    <w:p w:rsidR="18F49E76" w:rsidP="18F49E76" w:rsidRDefault="18F49E76" w14:paraId="09E21DB6" w14:textId="21424960">
      <w:pPr>
        <w:pStyle w:val="ListParagraph"/>
        <w:spacing w:after="160" w:line="259" w:lineRule="auto"/>
        <w:ind w:left="0"/>
        <w:contextualSpacing/>
      </w:pPr>
    </w:p>
    <w:p w:rsidR="1229E83E" w:rsidP="18F49E76" w:rsidRDefault="1229E83E" w14:paraId="3DBD1663" w14:textId="55492F61">
      <w:pPr>
        <w:pStyle w:val="ListParagraph"/>
        <w:suppressLineNumbers w:val="0"/>
        <w:bidi w:val="0"/>
        <w:spacing w:before="0" w:beforeAutospacing="off" w:after="160" w:afterAutospacing="off" w:line="259" w:lineRule="auto"/>
        <w:ind w:left="0" w:right="0"/>
        <w:contextualSpacing/>
        <w:jc w:val="left"/>
      </w:pPr>
      <w:r w:rsidR="1229E83E">
        <w:rPr/>
        <w:t>After installing packages run following command:</w:t>
      </w:r>
    </w:p>
    <w:p w:rsidR="18F49E76" w:rsidP="18F49E76" w:rsidRDefault="18F49E76" w14:paraId="1E3664C1" w14:textId="49F0CF23">
      <w:pPr>
        <w:pStyle w:val="ListParagraph"/>
        <w:suppressLineNumbers w:val="0"/>
        <w:bidi w:val="0"/>
        <w:spacing w:before="0" w:beforeAutospacing="off" w:after="160" w:afterAutospacing="off" w:line="259" w:lineRule="auto"/>
        <w:ind w:left="0" w:right="0"/>
        <w:contextualSpacing/>
        <w:jc w:val="left"/>
      </w:pPr>
    </w:p>
    <w:p w:rsidR="1229E83E" w:rsidP="18F49E76" w:rsidRDefault="1229E83E" w14:paraId="31885B48" w14:textId="664CF983">
      <w:pPr>
        <w:pStyle w:val="ListParagraph"/>
        <w:suppressLineNumbers w:val="0"/>
        <w:bidi w:val="0"/>
        <w:spacing w:before="0" w:beforeAutospacing="off" w:after="160" w:afterAutospacing="off" w:line="259" w:lineRule="auto"/>
        <w:ind w:left="0" w:right="0"/>
        <w:contextualSpacing/>
        <w:jc w:val="left"/>
      </w:pPr>
      <w:r w:rsidR="1229E83E">
        <w:rPr/>
        <w:t>Npm</w:t>
      </w:r>
      <w:r w:rsidR="1229E83E">
        <w:rPr/>
        <w:t xml:space="preserve"> run start</w:t>
      </w:r>
    </w:p>
    <w:p w:rsidR="18F49E76" w:rsidP="18F49E76" w:rsidRDefault="18F49E76" w14:paraId="1619B1BA" w14:textId="0DA0BA5E">
      <w:pPr>
        <w:pStyle w:val="ListParagraph"/>
        <w:suppressLineNumbers w:val="0"/>
        <w:bidi w:val="0"/>
        <w:spacing w:before="0" w:beforeAutospacing="off" w:after="160" w:afterAutospacing="off" w:line="259" w:lineRule="auto"/>
        <w:ind w:left="0" w:right="0"/>
        <w:contextualSpacing/>
        <w:jc w:val="left"/>
      </w:pPr>
    </w:p>
    <w:p w:rsidR="1229E83E" w:rsidP="18F49E76" w:rsidRDefault="1229E83E" w14:paraId="7FA84800" w14:textId="40C1AF51">
      <w:pPr>
        <w:pStyle w:val="ListParagraph"/>
        <w:suppressLineNumbers w:val="0"/>
        <w:bidi w:val="0"/>
        <w:spacing w:before="0" w:beforeAutospacing="off" w:after="160" w:afterAutospacing="off" w:line="259" w:lineRule="auto"/>
        <w:ind w:left="0" w:right="0"/>
        <w:contextualSpacing/>
        <w:jc w:val="left"/>
      </w:pPr>
      <w:r w:rsidR="1229E83E">
        <w:rPr/>
        <w:t>It will automatically, take you to the Application homepage:</w:t>
      </w:r>
    </w:p>
    <w:p w:rsidR="18F49E76" w:rsidP="18F49E76" w:rsidRDefault="18F49E76" w14:paraId="39AB3B7C" w14:textId="6E0E1EDE">
      <w:pPr>
        <w:pStyle w:val="ListParagraph"/>
        <w:suppressLineNumbers w:val="0"/>
        <w:bidi w:val="0"/>
        <w:spacing w:before="0" w:beforeAutospacing="off" w:after="160" w:afterAutospacing="off" w:line="259" w:lineRule="auto"/>
        <w:ind w:left="0" w:right="0"/>
        <w:contextualSpacing/>
        <w:jc w:val="left"/>
      </w:pPr>
    </w:p>
    <w:p w:rsidR="1229E83E" w:rsidP="18F49E76" w:rsidRDefault="1229E83E" w14:paraId="214033D9" w14:textId="19AB6480">
      <w:pPr>
        <w:pStyle w:val="ListParagraph"/>
        <w:bidi w:val="0"/>
        <w:spacing w:before="0" w:beforeAutospacing="off" w:after="160" w:afterAutospacing="off" w:line="259" w:lineRule="auto"/>
        <w:ind w:left="0" w:right="0"/>
        <w:contextualSpacing/>
        <w:jc w:val="left"/>
      </w:pPr>
      <w:r w:rsidR="1229E83E">
        <w:drawing>
          <wp:inline wp14:editId="0F98724F" wp14:anchorId="0217075C">
            <wp:extent cx="6562726" cy="3714750"/>
            <wp:effectExtent l="0" t="0" r="0" b="0"/>
            <wp:docPr id="2122944131" name="" title=""/>
            <wp:cNvGraphicFramePr>
              <a:graphicFrameLocks noChangeAspect="1"/>
            </wp:cNvGraphicFramePr>
            <a:graphic>
              <a:graphicData uri="http://schemas.openxmlformats.org/drawingml/2006/picture">
                <pic:pic>
                  <pic:nvPicPr>
                    <pic:cNvPr id="0" name=""/>
                    <pic:cNvPicPr/>
                  </pic:nvPicPr>
                  <pic:blipFill>
                    <a:blip r:embed="Rfef7e9f4da5042ec">
                      <a:extLst>
                        <a:ext xmlns:a="http://schemas.openxmlformats.org/drawingml/2006/main" uri="{28A0092B-C50C-407E-A947-70E740481C1C}">
                          <a14:useLocalDpi val="0"/>
                        </a:ext>
                      </a:extLst>
                    </a:blip>
                    <a:stretch>
                      <a:fillRect/>
                    </a:stretch>
                  </pic:blipFill>
                  <pic:spPr>
                    <a:xfrm>
                      <a:off x="0" y="0"/>
                      <a:ext cx="6562726" cy="3714750"/>
                    </a:xfrm>
                    <a:prstGeom prst="rect">
                      <a:avLst/>
                    </a:prstGeom>
                  </pic:spPr>
                </pic:pic>
              </a:graphicData>
            </a:graphic>
          </wp:inline>
        </w:drawing>
      </w:r>
    </w:p>
    <w:p w:rsidR="18F49E76" w:rsidP="18F49E76" w:rsidRDefault="18F49E76" w14:paraId="1A788A85" w14:textId="73C84901">
      <w:pPr>
        <w:pStyle w:val="ListParagraph"/>
        <w:bidi w:val="0"/>
        <w:spacing w:before="0" w:beforeAutospacing="off" w:after="160" w:afterAutospacing="off" w:line="259" w:lineRule="auto"/>
        <w:ind w:left="0" w:right="0"/>
        <w:contextualSpacing/>
        <w:jc w:val="left"/>
      </w:pPr>
    </w:p>
    <w:p w:rsidR="1229E83E" w:rsidP="18F49E76" w:rsidRDefault="1229E83E" w14:paraId="16513231" w14:textId="3E931E28">
      <w:pPr>
        <w:pStyle w:val="ListParagraph"/>
        <w:bidi w:val="0"/>
        <w:spacing w:before="0" w:beforeAutospacing="off" w:after="160" w:afterAutospacing="off" w:line="259" w:lineRule="auto"/>
        <w:ind w:left="0" w:right="0"/>
        <w:contextualSpacing/>
        <w:jc w:val="left"/>
      </w:pPr>
      <w:r w:rsidR="1229E83E">
        <w:rPr/>
        <w:t xml:space="preserve">To Interact with Application and Save and Update any Data, </w:t>
      </w:r>
      <w:r w:rsidR="1229E83E">
        <w:rPr/>
        <w:t>Please</w:t>
      </w:r>
      <w:r w:rsidR="1229E83E">
        <w:rPr/>
        <w:t xml:space="preserve"> make sure your Mongo Db Server is on and Connected Locally:</w:t>
      </w:r>
    </w:p>
    <w:p w:rsidR="18F49E76" w:rsidP="18F49E76" w:rsidRDefault="18F49E76" w14:paraId="4A32E2DE" w14:textId="68FBC07D">
      <w:pPr>
        <w:pStyle w:val="ListParagraph"/>
        <w:bidi w:val="0"/>
        <w:spacing w:before="0" w:beforeAutospacing="off" w:after="160" w:afterAutospacing="off" w:line="259" w:lineRule="auto"/>
        <w:ind w:left="0" w:right="0"/>
        <w:contextualSpacing/>
        <w:jc w:val="left"/>
      </w:pPr>
    </w:p>
    <w:p w:rsidR="18F49E76" w:rsidP="18F49E76" w:rsidRDefault="18F49E76" w14:paraId="7B63CB2D" w14:textId="2FB406E4">
      <w:pPr>
        <w:pStyle w:val="ListParagraph"/>
        <w:bidi w:val="0"/>
        <w:spacing w:before="0" w:beforeAutospacing="off" w:after="160" w:afterAutospacing="off" w:line="259" w:lineRule="auto"/>
        <w:ind w:left="0" w:right="0"/>
        <w:contextualSpacing/>
        <w:jc w:val="left"/>
      </w:pPr>
    </w:p>
    <w:p w:rsidR="1229E83E" w:rsidP="18F49E76" w:rsidRDefault="1229E83E" w14:paraId="5BCE069B" w14:textId="6CB28094">
      <w:pPr>
        <w:pStyle w:val="ListParagraph"/>
        <w:bidi w:val="0"/>
        <w:spacing w:before="0" w:beforeAutospacing="off" w:after="160" w:afterAutospacing="off" w:line="259" w:lineRule="auto"/>
        <w:ind w:left="0" w:right="0"/>
        <w:contextualSpacing/>
        <w:jc w:val="left"/>
      </w:pPr>
      <w:r w:rsidR="1229E83E">
        <w:drawing>
          <wp:inline wp14:editId="31F6CBFA" wp14:anchorId="0714B33C">
            <wp:extent cx="6562726" cy="3590925"/>
            <wp:effectExtent l="0" t="0" r="0" b="0"/>
            <wp:docPr id="901516186" name="" title=""/>
            <wp:cNvGraphicFramePr>
              <a:graphicFrameLocks noChangeAspect="1"/>
            </wp:cNvGraphicFramePr>
            <a:graphic>
              <a:graphicData uri="http://schemas.openxmlformats.org/drawingml/2006/picture">
                <pic:pic>
                  <pic:nvPicPr>
                    <pic:cNvPr id="0" name=""/>
                    <pic:cNvPicPr/>
                  </pic:nvPicPr>
                  <pic:blipFill>
                    <a:blip r:embed="Rf35609f5c3c842b2">
                      <a:extLst>
                        <a:ext xmlns:a="http://schemas.openxmlformats.org/drawingml/2006/main" uri="{28A0092B-C50C-407E-A947-70E740481C1C}">
                          <a14:useLocalDpi val="0"/>
                        </a:ext>
                      </a:extLst>
                    </a:blip>
                    <a:stretch>
                      <a:fillRect/>
                    </a:stretch>
                  </pic:blipFill>
                  <pic:spPr>
                    <a:xfrm>
                      <a:off x="0" y="0"/>
                      <a:ext cx="6562726" cy="3590925"/>
                    </a:xfrm>
                    <a:prstGeom prst="rect">
                      <a:avLst/>
                    </a:prstGeom>
                  </pic:spPr>
                </pic:pic>
              </a:graphicData>
            </a:graphic>
          </wp:inline>
        </w:drawing>
      </w:r>
    </w:p>
    <w:p w:rsidR="1229E83E" w:rsidP="18F49E76" w:rsidRDefault="1229E83E" w14:paraId="4C6001B8" w14:textId="671190C1">
      <w:pPr>
        <w:pStyle w:val="ListParagraph"/>
        <w:bidi w:val="0"/>
        <w:spacing w:before="0" w:beforeAutospacing="off" w:after="160" w:afterAutospacing="off" w:line="259" w:lineRule="auto"/>
        <w:ind w:left="0" w:right="0"/>
        <w:contextualSpacing/>
        <w:jc w:val="left"/>
      </w:pPr>
      <w:r w:rsidR="1229E83E">
        <w:rPr/>
        <w:t>Just Press Connect and you will be able to connect to the Database:</w:t>
      </w:r>
    </w:p>
    <w:p w:rsidR="18F49E76" w:rsidP="18F49E76" w:rsidRDefault="18F49E76" w14:paraId="19CBD32A" w14:textId="136D969D">
      <w:pPr>
        <w:pStyle w:val="ListParagraph"/>
        <w:bidi w:val="0"/>
        <w:spacing w:before="0" w:beforeAutospacing="off" w:after="160" w:afterAutospacing="off" w:line="259" w:lineRule="auto"/>
        <w:ind w:left="0" w:right="0"/>
        <w:contextualSpacing/>
        <w:jc w:val="left"/>
      </w:pPr>
    </w:p>
    <w:p w:rsidR="1229E83E" w:rsidP="18F49E76" w:rsidRDefault="1229E83E" w14:paraId="41D47831" w14:textId="2AB4911B">
      <w:pPr>
        <w:pStyle w:val="ListParagraph"/>
        <w:bidi w:val="0"/>
        <w:spacing w:before="0" w:beforeAutospacing="off" w:after="160" w:afterAutospacing="off" w:line="259" w:lineRule="auto"/>
        <w:ind w:left="0" w:right="0"/>
        <w:contextualSpacing/>
        <w:jc w:val="left"/>
      </w:pPr>
      <w:r w:rsidR="1229E83E">
        <w:drawing>
          <wp:inline wp14:editId="6DAADABD" wp14:anchorId="7EB0D419">
            <wp:extent cx="6562726" cy="3562350"/>
            <wp:effectExtent l="0" t="0" r="0" b="0"/>
            <wp:docPr id="723179807" name="" title=""/>
            <wp:cNvGraphicFramePr>
              <a:graphicFrameLocks noChangeAspect="1"/>
            </wp:cNvGraphicFramePr>
            <a:graphic>
              <a:graphicData uri="http://schemas.openxmlformats.org/drawingml/2006/picture">
                <pic:pic>
                  <pic:nvPicPr>
                    <pic:cNvPr id="0" name=""/>
                    <pic:cNvPicPr/>
                  </pic:nvPicPr>
                  <pic:blipFill>
                    <a:blip r:embed="R6192b194e7ff47d5">
                      <a:extLst>
                        <a:ext xmlns:a="http://schemas.openxmlformats.org/drawingml/2006/main" uri="{28A0092B-C50C-407E-A947-70E740481C1C}">
                          <a14:useLocalDpi val="0"/>
                        </a:ext>
                      </a:extLst>
                    </a:blip>
                    <a:stretch>
                      <a:fillRect/>
                    </a:stretch>
                  </pic:blipFill>
                  <pic:spPr>
                    <a:xfrm>
                      <a:off x="0" y="0"/>
                      <a:ext cx="6562726" cy="3562350"/>
                    </a:xfrm>
                    <a:prstGeom prst="rect">
                      <a:avLst/>
                    </a:prstGeom>
                  </pic:spPr>
                </pic:pic>
              </a:graphicData>
            </a:graphic>
          </wp:inline>
        </w:drawing>
      </w:r>
    </w:p>
    <w:p w:rsidR="18F49E76" w:rsidP="18F49E76" w:rsidRDefault="18F49E76" w14:paraId="1AD51C49" w14:textId="551834B6">
      <w:pPr>
        <w:pStyle w:val="ListParagraph"/>
        <w:spacing w:after="160" w:line="259" w:lineRule="auto"/>
        <w:ind w:left="0"/>
        <w:contextualSpacing/>
      </w:pPr>
    </w:p>
    <w:p w:rsidR="008E461F" w:rsidP="00840FD1" w:rsidRDefault="00840FD1" w14:paraId="31233100" w14:textId="29BCB177">
      <w:pPr>
        <w:spacing w:after="160" w:line="259" w:lineRule="auto"/>
        <w:contextualSpacing/>
      </w:pPr>
      <w:r w:rsidR="00840FD1">
        <w:rPr/>
        <w:t xml:space="preserve">Note: In the example above the port number on the loopback IP address </w:t>
      </w:r>
      <w:r w:rsidR="00B16993">
        <w:rPr/>
        <w:t xml:space="preserve">is </w:t>
      </w:r>
      <w:r w:rsidRPr="18F49E76" w:rsidR="00C60985">
        <w:rPr>
          <w:u w:val="single"/>
        </w:rPr>
        <w:t>8</w:t>
      </w:r>
      <w:r w:rsidRPr="18F49E76" w:rsidR="1DE08066">
        <w:rPr>
          <w:u w:val="single"/>
        </w:rPr>
        <w:t>080</w:t>
      </w:r>
      <w:r w:rsidR="00B16993">
        <w:rPr/>
        <w:t xml:space="preserve">.  </w:t>
      </w:r>
      <w:r w:rsidR="00B16993">
        <w:rPr/>
        <w:t xml:space="preserve">This can vary </w:t>
      </w:r>
      <w:r w:rsidR="004F4F4E">
        <w:rPr/>
        <w:t>every time</w:t>
      </w:r>
      <w:r w:rsidR="00B16993">
        <w:rPr/>
        <w:t xml:space="preserve"> you </w:t>
      </w:r>
      <w:r w:rsidR="00C60985">
        <w:rPr/>
        <w:t>execute</w:t>
      </w:r>
      <w:r w:rsidR="00B16993">
        <w:rPr/>
        <w:t xml:space="preserve"> the DolFin application on your </w:t>
      </w:r>
      <w:r w:rsidR="00C86768">
        <w:rPr/>
        <w:t>development device</w:t>
      </w:r>
      <w:r w:rsidR="00B16993">
        <w:rPr/>
        <w:t>.</w:t>
      </w:r>
    </w:p>
    <w:p w:rsidR="00840FD1" w:rsidP="00840FD1" w:rsidRDefault="008E461F" w14:paraId="12B11887" w14:textId="52917430">
      <w:pPr>
        <w:spacing w:after="160" w:line="259" w:lineRule="auto"/>
        <w:contextualSpacing/>
      </w:pPr>
      <w:r>
        <w:br/>
      </w:r>
    </w:p>
    <w:p w:rsidR="00690801" w:rsidP="00DE2DDB" w:rsidRDefault="007D43EF" w14:paraId="600A6443" w14:noSpellErr="1" w14:textId="553DA136">
      <w:pPr>
        <w:ind w:left="360"/>
      </w:pPr>
    </w:p>
    <w:p w:rsidR="3C946E59" w:rsidP="3C946E59" w:rsidRDefault="3C946E59" w14:paraId="0C2070CC" w14:textId="40C45361">
      <w:pPr>
        <w:ind w:left="360"/>
      </w:pPr>
    </w:p>
    <w:p w:rsidR="0ADE3C89" w:rsidP="2501936B" w:rsidRDefault="0ADE3C89" w14:paraId="08679B84" w14:textId="1722B0CD">
      <w:pPr>
        <w:ind w:left="360"/>
        <w:jc w:val="center"/>
      </w:pPr>
    </w:p>
    <w:p w:rsidR="00690801" w:rsidP="00690801" w:rsidRDefault="00690801" w14:paraId="09B54AC4" w14:textId="77777777">
      <w:pPr>
        <w:ind w:left="360"/>
      </w:pPr>
    </w:p>
    <w:p w:rsidR="4DD8C53A" w:rsidRDefault="4DD8C53A" w14:paraId="29657A39" w14:textId="5F3C1216">
      <w:r>
        <w:br w:type="page"/>
      </w:r>
    </w:p>
    <w:p w:rsidR="00652783" w:rsidP="00652783" w:rsidRDefault="00652783" w14:paraId="0640FC4B" w14:textId="77777777"/>
    <w:p w:rsidR="00D60901" w:rsidP="00D60901" w:rsidRDefault="00D60901" w14:paraId="3AB8265C" w14:textId="50B08411">
      <w:pPr>
        <w:pStyle w:val="Heading1"/>
        <w:rPr/>
      </w:pPr>
      <w:bookmarkStart w:name="_Toc150178059" w:id="9"/>
      <w:r w:rsidR="00D60901">
        <w:rPr/>
        <w:t xml:space="preserve">Document </w:t>
      </w:r>
      <w:r w:rsidR="007C2CB3">
        <w:rPr/>
        <w:t>Acronyms and References</w:t>
      </w:r>
      <w:bookmarkEnd w:id="6"/>
      <w:bookmarkEnd w:id="9"/>
    </w:p>
    <w:p w:rsidR="00CC2828" w:rsidP="00CC2828" w:rsidRDefault="00CC2828" w14:paraId="4BECE2F4" w14:textId="77777777">
      <w:pPr>
        <w:pStyle w:val="Heading2"/>
      </w:pPr>
      <w:bookmarkStart w:name="_Toc150178060" w:id="10"/>
      <w:r>
        <w:t>Acronyms</w:t>
      </w:r>
      <w:bookmarkEnd w:id="10"/>
    </w:p>
    <w:p w:rsidR="00CC2828" w:rsidP="00CC2828" w:rsidRDefault="00CC2828" w14:paraId="59CB88C0" w14:textId="77777777">
      <w:pPr>
        <w:rPr>
          <w:lang w:eastAsia="en-AU"/>
        </w:rPr>
      </w:pPr>
      <w:r>
        <w:rPr>
          <w:lang w:eastAsia="en-AU"/>
        </w:rPr>
        <w:t>The following acronyms or abbreviations were used within this document.</w:t>
      </w:r>
    </w:p>
    <w:tbl>
      <w:tblPr>
        <w:tblStyle w:val="NTGtable1"/>
        <w:tblW w:w="10343" w:type="dxa"/>
        <w:tblLayout w:type="fixed"/>
        <w:tblLook w:val="0120" w:firstRow="1" w:lastRow="0" w:firstColumn="0" w:lastColumn="1" w:noHBand="0" w:noVBand="0"/>
      </w:tblPr>
      <w:tblGrid>
        <w:gridCol w:w="1980"/>
        <w:gridCol w:w="8363"/>
      </w:tblGrid>
      <w:tr w:rsidRPr="00E87DE1" w:rsidR="00CC2828" w:rsidTr="00C851EA" w14:paraId="4805C5B6" w14:textId="77777777">
        <w:trPr>
          <w:cnfStyle w:val="100000000000" w:firstRow="1" w:lastRow="0" w:firstColumn="0" w:lastColumn="0" w:oddVBand="0" w:evenVBand="0" w:oddHBand="0" w:evenHBand="0" w:firstRowFirstColumn="0" w:firstRowLastColumn="0" w:lastRowFirstColumn="0" w:lastRowLastColumn="0"/>
          <w:trHeight w:val="431"/>
        </w:trPr>
        <w:tc>
          <w:tcPr>
            <w:tcW w:w="1980" w:type="dxa"/>
          </w:tcPr>
          <w:p w:rsidRPr="00E87DE1" w:rsidR="00CC2828" w:rsidP="00C851EA" w:rsidRDefault="00CC2828" w14:paraId="704A0CFB" w14:textId="77777777">
            <w:pPr>
              <w:spacing w:after="40"/>
            </w:pPr>
            <w:r w:rsidRPr="00E87DE1">
              <w:rPr>
                <w:w w:val="105"/>
              </w:rPr>
              <w:t>Acronyms</w:t>
            </w:r>
          </w:p>
        </w:tc>
        <w:tc>
          <w:tcPr>
            <w:tcW w:w="8363" w:type="dxa"/>
          </w:tcPr>
          <w:p w:rsidRPr="00E87DE1" w:rsidR="00CC2828" w:rsidP="004D6161" w:rsidRDefault="00CC2828" w14:paraId="63E0F437" w14:textId="51A4657C">
            <w:pPr>
              <w:spacing w:after="40"/>
            </w:pPr>
            <w:r w:rsidRPr="00E87DE1">
              <w:rPr>
                <w:w w:val="105"/>
              </w:rPr>
              <w:t>Full</w:t>
            </w:r>
            <w:r w:rsidRPr="00E87DE1">
              <w:rPr>
                <w:spacing w:val="-17"/>
                <w:w w:val="105"/>
              </w:rPr>
              <w:t xml:space="preserve"> </w:t>
            </w:r>
            <w:r w:rsidR="004D6161">
              <w:rPr>
                <w:w w:val="105"/>
              </w:rPr>
              <w:t>F</w:t>
            </w:r>
            <w:r w:rsidRPr="00E87DE1">
              <w:rPr>
                <w:w w:val="105"/>
              </w:rPr>
              <w:t>orm</w:t>
            </w:r>
          </w:p>
        </w:tc>
      </w:tr>
      <w:tr w:rsidRPr="00E87DE1" w:rsidR="00821558" w:rsidTr="004B2934" w14:paraId="47FF25B4" w14:textId="77777777">
        <w:trPr>
          <w:cantSplit/>
          <w:trHeight w:val="431"/>
        </w:trPr>
        <w:tc>
          <w:tcPr>
            <w:tcW w:w="1980" w:type="dxa"/>
            <w:vAlign w:val="top"/>
          </w:tcPr>
          <w:p w:rsidR="00821558" w:rsidP="00C851EA" w:rsidRDefault="00210992" w14:paraId="0CB846E8" w14:textId="2B55B243">
            <w:pPr>
              <w:spacing w:after="40"/>
            </w:pPr>
            <w:r>
              <w:t>IDE</w:t>
            </w:r>
          </w:p>
        </w:tc>
        <w:tc>
          <w:tcPr>
            <w:tcW w:w="8363" w:type="dxa"/>
            <w:vAlign w:val="top"/>
          </w:tcPr>
          <w:p w:rsidR="00821558" w:rsidP="00C851EA" w:rsidRDefault="00652783" w14:paraId="1484DC2B" w14:textId="5FD5BFB4">
            <w:pPr>
              <w:spacing w:after="40"/>
            </w:pPr>
            <w:r>
              <w:t>Integrated Development Environment</w:t>
            </w:r>
          </w:p>
        </w:tc>
      </w:tr>
    </w:tbl>
    <w:p w:rsidR="00CC2828" w:rsidP="00CC2828" w:rsidRDefault="00CC2828" w14:paraId="6B59C95F" w14:textId="77777777">
      <w:pPr>
        <w:pStyle w:val="Heading2"/>
      </w:pPr>
      <w:bookmarkStart w:name="_Ref69198054" w:id="11"/>
      <w:bookmarkStart w:name="_Toc150178061" w:id="12"/>
      <w:r>
        <w:t>References</w:t>
      </w:r>
      <w:bookmarkEnd w:id="11"/>
      <w:bookmarkEnd w:id="12"/>
    </w:p>
    <w:p w:rsidR="00CC2828" w:rsidP="00CC2828" w:rsidRDefault="00CC2828" w14:paraId="6E8F3978" w14:textId="77777777">
      <w:pPr>
        <w:rPr>
          <w:lang w:eastAsia="en-AU"/>
        </w:rPr>
      </w:pPr>
      <w:r>
        <w:rPr>
          <w:lang w:eastAsia="en-AU"/>
        </w:rPr>
        <w:t>The following documents, websites or repositories were referenced within this document.</w:t>
      </w:r>
    </w:p>
    <w:tbl>
      <w:tblPr>
        <w:tblStyle w:val="NTGtable1"/>
        <w:tblW w:w="10343" w:type="dxa"/>
        <w:tblLayout w:type="fixed"/>
        <w:tblLook w:val="0120" w:firstRow="1" w:lastRow="0" w:firstColumn="0" w:lastColumn="1" w:noHBand="0" w:noVBand="0"/>
      </w:tblPr>
      <w:tblGrid>
        <w:gridCol w:w="5171"/>
        <w:gridCol w:w="5172"/>
      </w:tblGrid>
      <w:tr w:rsidRPr="00E87DE1" w:rsidR="00CC2828" w:rsidTr="18F49E76" w14:paraId="2BA44FA2" w14:textId="77777777">
        <w:trPr>
          <w:cnfStyle w:val="100000000000" w:firstRow="1" w:lastRow="0" w:firstColumn="0" w:lastColumn="0" w:oddVBand="0" w:evenVBand="0" w:oddHBand="0" w:evenHBand="0" w:firstRowFirstColumn="0" w:firstRowLastColumn="0" w:lastRowFirstColumn="0" w:lastRowLastColumn="0"/>
          <w:trHeight w:val="431"/>
        </w:trPr>
        <w:tc>
          <w:tcPr>
            <w:cnfStyle w:val="000010000000" w:firstRow="0" w:lastRow="0" w:firstColumn="0" w:lastColumn="0" w:oddVBand="1" w:evenVBand="0" w:oddHBand="0" w:evenHBand="0" w:firstRowFirstColumn="0" w:firstRowLastColumn="0" w:lastRowFirstColumn="0" w:lastRowLastColumn="0"/>
            <w:tcW w:w="5171" w:type="dxa"/>
            <w:tcMar/>
          </w:tcPr>
          <w:p w:rsidRPr="00E87DE1" w:rsidR="00CC2828" w:rsidP="00C851EA" w:rsidRDefault="00CC2828" w14:paraId="079CA975" w14:textId="77777777">
            <w:pPr>
              <w:spacing w:after="40"/>
            </w:pPr>
            <w:r>
              <w:rPr>
                <w:w w:val="105"/>
              </w:rPr>
              <w:t>Document</w:t>
            </w:r>
          </w:p>
        </w:tc>
        <w:tc>
          <w:tcPr>
            <w:cnfStyle w:val="000001000000" w:firstRow="0" w:lastRow="0" w:firstColumn="0" w:lastColumn="0" w:oddVBand="0" w:evenVBand="1" w:oddHBand="0" w:evenHBand="0" w:firstRowFirstColumn="0" w:firstRowLastColumn="0" w:lastRowFirstColumn="0" w:lastRowLastColumn="0"/>
            <w:tcW w:w="5172" w:type="dxa"/>
            <w:tcMar/>
          </w:tcPr>
          <w:p w:rsidRPr="00E87DE1" w:rsidR="00CC2828" w:rsidP="00C851EA" w:rsidRDefault="00CC2828" w14:paraId="201DA088" w14:textId="77777777">
            <w:pPr>
              <w:spacing w:after="40"/>
            </w:pPr>
            <w:r>
              <w:rPr>
                <w:w w:val="105"/>
              </w:rPr>
              <w:t>Location</w:t>
            </w:r>
          </w:p>
        </w:tc>
      </w:tr>
      <w:tr w:rsidRPr="006145BB" w:rsidR="00836FFB" w:rsidTr="18F49E76" w14:paraId="76F72487" w14:textId="77777777">
        <w:trPr>
          <w:cantSplit/>
          <w:trHeight w:val="431"/>
        </w:trPr>
        <w:tc>
          <w:tcPr>
            <w:cnfStyle w:val="000010000000" w:firstRow="0" w:lastRow="0" w:firstColumn="0" w:lastColumn="0" w:oddVBand="1" w:evenVBand="0" w:oddHBand="0" w:evenHBand="0" w:firstRowFirstColumn="0" w:firstRowLastColumn="0" w:lastRowFirstColumn="0" w:lastRowLastColumn="0"/>
            <w:tcW w:w="5171" w:type="dxa"/>
            <w:tcMar/>
            <w:vAlign w:val="top"/>
          </w:tcPr>
          <w:p w:rsidR="00836FFB" w:rsidP="00C851EA" w:rsidRDefault="00764D47" w14:paraId="7072F012" w14:textId="1D46BF7D">
            <w:pPr>
              <w:spacing w:after="40"/>
            </w:pPr>
            <w:r>
              <w:t xml:space="preserve">DolFin </w:t>
            </w:r>
            <w:proofErr w:type="spellStart"/>
            <w:r>
              <w:t>Github</w:t>
            </w:r>
            <w:proofErr w:type="spellEnd"/>
            <w:r>
              <w:t xml:space="preserve"> Repository</w:t>
            </w:r>
          </w:p>
        </w:tc>
        <w:tc>
          <w:tcPr>
            <w:cnfStyle w:val="000001000000" w:firstRow="0" w:lastRow="0" w:firstColumn="0" w:lastColumn="0" w:oddVBand="0" w:evenVBand="1" w:oddHBand="0" w:evenHBand="0" w:firstRowFirstColumn="0" w:firstRowLastColumn="0" w:lastRowFirstColumn="0" w:lastRowLastColumn="0"/>
            <w:tcW w:w="5172" w:type="dxa"/>
            <w:tcMar/>
            <w:vAlign w:val="top"/>
          </w:tcPr>
          <w:p w:rsidR="00764D47" w:rsidP="18F49E76" w:rsidRDefault="00000000" w14:paraId="0470D063" w14:textId="5A934554">
            <w:pPr>
              <w:pStyle w:val="Normal"/>
              <w:spacing w:after="40"/>
            </w:pPr>
            <w:hyperlink r:id="R31ef52a3aff8454f">
              <w:r w:rsidRPr="18F49E76" w:rsidR="4E6C615A">
                <w:rPr>
                  <w:rStyle w:val="Hyperlink"/>
                </w:rPr>
                <w:t>https://github.com/DataBytes-Organisation/Dolfin_new</w:t>
              </w:r>
            </w:hyperlink>
          </w:p>
        </w:tc>
      </w:tr>
      <w:tr w:rsidRPr="006145BB" w:rsidR="00755854" w:rsidTr="18F49E76" w14:paraId="080AFBD3" w14:textId="77777777">
        <w:trPr>
          <w:cantSplit/>
          <w:trHeight w:val="431"/>
        </w:trPr>
        <w:tc>
          <w:tcPr>
            <w:cnfStyle w:val="000010000000" w:firstRow="0" w:lastRow="0" w:firstColumn="0" w:lastColumn="0" w:oddVBand="1" w:evenVBand="0" w:oddHBand="0" w:evenHBand="0" w:firstRowFirstColumn="0" w:firstRowLastColumn="0" w:lastRowFirstColumn="0" w:lastRowLastColumn="0"/>
            <w:tcW w:w="5171" w:type="dxa"/>
            <w:tcMar/>
            <w:vAlign w:val="top"/>
          </w:tcPr>
          <w:p w:rsidR="00755854" w:rsidP="00C851EA" w:rsidRDefault="00A87401" w14:paraId="2ECE2907" w14:textId="65079DA2">
            <w:pPr>
              <w:spacing w:after="40"/>
            </w:pPr>
            <w:r w:rsidR="7F75749A">
              <w:rPr/>
              <w:t>202</w:t>
            </w:r>
            <w:r w:rsidR="02AE0F48">
              <w:rPr/>
              <w:t>4</w:t>
            </w:r>
            <w:r w:rsidR="7F75749A">
              <w:rPr/>
              <w:t>-T</w:t>
            </w:r>
            <w:r w:rsidR="05AA6A36">
              <w:rPr/>
              <w:t>1</w:t>
            </w:r>
            <w:r w:rsidR="7F75749A">
              <w:rPr/>
              <w:t xml:space="preserve"> DolFin Handover</w:t>
            </w:r>
          </w:p>
        </w:tc>
        <w:tc>
          <w:tcPr>
            <w:cnfStyle w:val="000001000000" w:firstRow="0" w:lastRow="0" w:firstColumn="0" w:lastColumn="0" w:oddVBand="0" w:evenVBand="1" w:oddHBand="0" w:evenHBand="0" w:firstRowFirstColumn="0" w:firstRowLastColumn="0" w:lastRowFirstColumn="0" w:lastRowLastColumn="0"/>
            <w:tcW w:w="5172" w:type="dxa"/>
            <w:tcMar/>
            <w:vAlign w:val="top"/>
          </w:tcPr>
          <w:p w:rsidR="00A87401" w:rsidP="18F49E76" w:rsidRDefault="00000000" w14:paraId="3608BB6C" w14:textId="2C635BCD">
            <w:pPr>
              <w:pStyle w:val="Normal"/>
              <w:spacing w:after="40"/>
            </w:pPr>
            <w:hyperlink r:id="R2a34a5c8b5394874">
              <w:r w:rsidRPr="18F49E76" w:rsidR="7D0FC5AC">
                <w:rPr>
                  <w:rStyle w:val="Hyperlink"/>
                  <w:rFonts w:ascii="Lato" w:hAnsi="Lato" w:eastAsia="Lato" w:cs="Lato"/>
                  <w:noProof w:val="0"/>
                  <w:sz w:val="22"/>
                  <w:szCs w:val="22"/>
                  <w:lang w:val="en-AU"/>
                </w:rPr>
                <w:t>T3 2023 6.5 - DolFin Project Handover.docx</w:t>
              </w:r>
            </w:hyperlink>
          </w:p>
        </w:tc>
      </w:tr>
    </w:tbl>
    <w:p w:rsidR="00262FC7" w:rsidP="005C1E46" w:rsidRDefault="00262FC7" w14:paraId="7AC7A709" w14:textId="7EEDC647"/>
    <w:sectPr w:rsidR="00262FC7" w:rsidSect="00302EDB">
      <w:footerReference w:type="default" r:id="rId45"/>
      <w:headerReference w:type="first" r:id="rId46"/>
      <w:pgSz w:w="11906" w:h="16838" w:orient="portrait" w:code="9"/>
      <w:pgMar w:top="794" w:right="794" w:bottom="794" w:left="794" w:header="794" w:footer="425"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W" w:author="AIDAN JOHN STUART WONG" w:date="2023-11-15T16:54:00Z" w:id="7">
    <w:p w:rsidR="00B032D1" w:rsidRDefault="00B032D1" w14:paraId="3C597281" w14:textId="77777777">
      <w:pPr>
        <w:pStyle w:val="CommentText"/>
      </w:pPr>
      <w:r>
        <w:rPr>
          <w:rStyle w:val="CommentReference"/>
        </w:rPr>
        <w:annotationRef/>
      </w:r>
      <w:r>
        <w:t xml:space="preserve"> add "install -r requirement.txt"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9728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2DCB21" w16cex:dateUtc="2023-11-15T05: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97281" w16cid:durableId="142DCB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02EDB" w:rsidRDefault="00302EDB" w14:paraId="52F6DA33" w14:textId="77777777">
      <w:r>
        <w:separator/>
      </w:r>
    </w:p>
  </w:endnote>
  <w:endnote w:type="continuationSeparator" w:id="0">
    <w:p w:rsidR="00302EDB" w:rsidRDefault="00302EDB" w14:paraId="07B5B8C9" w14:textId="77777777">
      <w:r>
        <w:continuationSeparator/>
      </w:r>
    </w:p>
  </w:endnote>
  <w:endnote w:type="continuationNotice" w:id="1">
    <w:p w:rsidR="00302EDB" w:rsidRDefault="00302EDB" w14:paraId="54904E19"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Lato SemiBold">
    <w:charset w:val="00"/>
    <w:family w:val="swiss"/>
    <w:pitch w:val="variable"/>
    <w:sig w:usb0="E10002FF" w:usb1="5000ECFF" w:usb2="00000021" w:usb3="00000000" w:csb0="000001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538BD" w:rsidR="00142B3F" w:rsidP="001069E5" w:rsidRDefault="00142B3F" w14:paraId="2CBD8A77" w14:textId="03B00F2F">
    <w:pPr>
      <w:pStyle w:val="Hidden"/>
      <w:ind w:firstLine="0"/>
      <w:jc w:val="right"/>
    </w:pPr>
  </w:p>
  <w:p w:rsidR="00142B3F" w:rsidRDefault="00142B3F" w14:paraId="2AED1A56"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42B3F" w:rsidP="00B555F1" w:rsidRDefault="00142B3F" w14:paraId="4E620F97" w14:textId="2C23E5E4">
    <w:pPr>
      <w:pBdr>
        <w:bottom w:val="single" w:color="auto" w:sz="4" w:space="1"/>
      </w:pBdr>
      <w:spacing w:after="0"/>
    </w:pPr>
  </w:p>
  <w:tbl>
    <w:tblPr>
      <w:tblW w:w="10318" w:type="dxa"/>
      <w:tblBorders>
        <w:top w:val="single" w:color="auto" w:sz="4" w:space="0"/>
      </w:tblBorders>
      <w:tblCellMar>
        <w:left w:w="0" w:type="dxa"/>
        <w:right w:w="0" w:type="dxa"/>
      </w:tblCellMar>
      <w:tblLook w:val="04A0" w:firstRow="1" w:lastRow="0" w:firstColumn="1" w:lastColumn="0" w:noHBand="0" w:noVBand="1"/>
      <w:tblDescription w:val="Footer area"/>
    </w:tblPr>
    <w:tblGrid>
      <w:gridCol w:w="10318"/>
    </w:tblGrid>
    <w:tr w:rsidRPr="00132658" w:rsidR="00142B3F" w:rsidTr="00C80AC5" w14:paraId="0E881A41" w14:textId="77777777">
      <w:trPr>
        <w:cantSplit/>
        <w:trHeight w:val="850" w:hRule="exact"/>
        <w:tblHeader/>
      </w:trPr>
      <w:tc>
        <w:tcPr>
          <w:tcW w:w="10318" w:type="dxa"/>
          <w:vAlign w:val="bottom"/>
        </w:tcPr>
        <w:p w:rsidR="00142B3F" w:rsidP="001069E5" w:rsidRDefault="00CC3710" w14:paraId="22FCFD48" w14:textId="3319536C">
          <w:pPr>
            <w:spacing w:after="0"/>
            <w:rPr>
              <w:rStyle w:val="PageNumber"/>
              <w:b/>
            </w:rPr>
          </w:pPr>
          <w:proofErr w:type="spellStart"/>
          <w:r>
            <w:rPr>
              <w:rStyle w:val="PageNumber"/>
            </w:rPr>
            <w:t>Databytes</w:t>
          </w:r>
          <w:proofErr w:type="spellEnd"/>
          <w:r>
            <w:rPr>
              <w:rStyle w:val="PageNumber"/>
            </w:rPr>
            <w:t xml:space="preserve"> – Project DolFin</w:t>
          </w:r>
        </w:p>
        <w:p w:rsidRPr="00CE6614" w:rsidR="00142B3F" w:rsidP="001069E5" w:rsidRDefault="00000000" w14:paraId="5E8D7C6F" w14:textId="2E715553">
          <w:pPr>
            <w:spacing w:after="0"/>
            <w:rPr>
              <w:rStyle w:val="PageNumber"/>
            </w:rPr>
          </w:pPr>
          <w:sdt>
            <w:sdtPr>
              <w:rPr>
                <w:rStyle w:val="PageNumber"/>
              </w:rPr>
              <w:alias w:val="Date"/>
              <w:tag w:val=""/>
              <w:id w:val="-1229462372"/>
              <w:placeholder>
                <w:docPart w:val="973E30B5A7644E2BBD5A38B9D0E8C9B3"/>
              </w:placeholder>
              <w:dataBinding w:prefixMappings="xmlns:ns0='http://schemas.microsoft.com/office/2006/coverPageProps' " w:xpath="/ns0:CoverPageProperties[1]/ns0:PublishDate[1]" w:storeItemID="{55AF091B-3C7A-41E3-B477-F2FDAA23CFDA}"/>
              <w15:color w:val="000000"/>
              <w:date w:fullDate="2023-11-06T00:00:00Z">
                <w:dateFormat w:val="d MMMM yyyy"/>
                <w:lid w:val="en-AU"/>
                <w:storeMappedDataAs w:val="dateTime"/>
                <w:calendar w:val="gregorian"/>
              </w:date>
            </w:sdtPr>
            <w:sdtContent>
              <w:r w:rsidR="00711CAA">
                <w:rPr>
                  <w:rStyle w:val="PageNumber"/>
                </w:rPr>
                <w:t>6</w:t>
              </w:r>
              <w:r w:rsidR="002F22EC">
                <w:rPr>
                  <w:rStyle w:val="PageNumber"/>
                </w:rPr>
                <w:t xml:space="preserve"> </w:t>
              </w:r>
              <w:r w:rsidR="00711CAA">
                <w:rPr>
                  <w:rStyle w:val="PageNumber"/>
                </w:rPr>
                <w:t>November</w:t>
              </w:r>
              <w:r w:rsidR="00957C73">
                <w:rPr>
                  <w:rStyle w:val="PageNumber"/>
                </w:rPr>
                <w:t xml:space="preserve"> 2023</w:t>
              </w:r>
            </w:sdtContent>
          </w:sdt>
          <w:r w:rsidRPr="00CE6614" w:rsidR="00142B3F">
            <w:rPr>
              <w:rStyle w:val="PageNumber"/>
            </w:rPr>
            <w:t xml:space="preserve"> | Version </w:t>
          </w:r>
          <w:r w:rsidR="00142B3F">
            <w:rPr>
              <w:rStyle w:val="PageNumber"/>
            </w:rPr>
            <w:t>0.</w:t>
          </w:r>
          <w:r w:rsidR="00711CAA">
            <w:rPr>
              <w:rStyle w:val="PageNumber"/>
            </w:rPr>
            <w:t>4</w:t>
          </w:r>
        </w:p>
        <w:p w:rsidRPr="00AC4488" w:rsidR="00142B3F" w:rsidP="001069E5" w:rsidRDefault="00142B3F" w14:paraId="74EBA0E3" w14:textId="6829D565">
          <w:pPr>
            <w:spacing w:after="0"/>
            <w:rPr>
              <w:rStyle w:val="PageNumber"/>
            </w:rPr>
          </w:pPr>
          <w:r w:rsidRPr="00AC4488">
            <w:rPr>
              <w:rStyle w:val="PageNumber"/>
            </w:rPr>
            <w:t xml:space="preserve">Page </w:t>
          </w:r>
          <w:r w:rsidRPr="00AC4488">
            <w:rPr>
              <w:rStyle w:val="PageNumber"/>
            </w:rPr>
            <w:fldChar w:fldCharType="begin"/>
          </w:r>
          <w:r w:rsidRPr="00AC4488">
            <w:rPr>
              <w:rStyle w:val="PageNumber"/>
            </w:rPr>
            <w:instrText xml:space="preserve"> PAGE  \* Arabic  \* MERGEFORMAT </w:instrText>
          </w:r>
          <w:r w:rsidRPr="00AC4488">
            <w:rPr>
              <w:rStyle w:val="PageNumber"/>
            </w:rPr>
            <w:fldChar w:fldCharType="separate"/>
          </w:r>
          <w:r w:rsidR="006642E9">
            <w:rPr>
              <w:rStyle w:val="PageNumber"/>
              <w:noProof/>
            </w:rPr>
            <w:t>16</w:t>
          </w:r>
          <w:r w:rsidRPr="00AC4488">
            <w:rPr>
              <w:rStyle w:val="PageNumber"/>
            </w:rPr>
            <w:fldChar w:fldCharType="end"/>
          </w:r>
          <w:r w:rsidRPr="00AC4488">
            <w:rPr>
              <w:rStyle w:val="PageNumber"/>
            </w:rPr>
            <w:t xml:space="preserve"> of </w:t>
          </w:r>
          <w:r w:rsidRPr="00AC4488">
            <w:rPr>
              <w:rStyle w:val="PageNumber"/>
            </w:rPr>
            <w:fldChar w:fldCharType="begin"/>
          </w:r>
          <w:r w:rsidRPr="00AC4488">
            <w:rPr>
              <w:rStyle w:val="PageNumber"/>
            </w:rPr>
            <w:instrText xml:space="preserve"> NUMPAGES  \* Arabic  \* MERGEFORMAT </w:instrText>
          </w:r>
          <w:r w:rsidRPr="00AC4488">
            <w:rPr>
              <w:rStyle w:val="PageNumber"/>
            </w:rPr>
            <w:fldChar w:fldCharType="separate"/>
          </w:r>
          <w:r w:rsidR="006642E9">
            <w:rPr>
              <w:rStyle w:val="PageNumber"/>
              <w:noProof/>
            </w:rPr>
            <w:t>17</w:t>
          </w:r>
          <w:r w:rsidRPr="00AC4488">
            <w:rPr>
              <w:rStyle w:val="PageNumber"/>
            </w:rPr>
            <w:fldChar w:fldCharType="end"/>
          </w:r>
        </w:p>
      </w:tc>
    </w:tr>
  </w:tbl>
  <w:p w:rsidRPr="001069E5" w:rsidR="00142B3F" w:rsidP="001069E5" w:rsidRDefault="00142B3F" w14:paraId="4D0D4A5C" w14:textId="521831AF">
    <w:pPr>
      <w:pStyle w:val="Footer"/>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435"/>
      <w:gridCol w:w="3435"/>
      <w:gridCol w:w="3435"/>
    </w:tblGrid>
    <w:tr w:rsidR="18F49E76" w:rsidTr="18F49E76" w14:paraId="53804930">
      <w:trPr>
        <w:trHeight w:val="300"/>
      </w:trPr>
      <w:tc>
        <w:tcPr>
          <w:tcW w:w="3435" w:type="dxa"/>
          <w:tcMar/>
        </w:tcPr>
        <w:p w:rsidR="18F49E76" w:rsidP="18F49E76" w:rsidRDefault="18F49E76" w14:paraId="68EE1ABD" w14:textId="57253ED8">
          <w:pPr>
            <w:bidi w:val="0"/>
            <w:ind w:left="-115"/>
            <w:jc w:val="left"/>
          </w:pPr>
        </w:p>
      </w:tc>
      <w:tc>
        <w:tcPr>
          <w:tcW w:w="3435" w:type="dxa"/>
          <w:tcMar/>
        </w:tcPr>
        <w:p w:rsidR="18F49E76" w:rsidP="18F49E76" w:rsidRDefault="18F49E76" w14:paraId="6E58E563" w14:textId="4B20D15B">
          <w:pPr>
            <w:bidi w:val="0"/>
            <w:jc w:val="center"/>
          </w:pPr>
        </w:p>
      </w:tc>
      <w:tc>
        <w:tcPr>
          <w:tcW w:w="3435" w:type="dxa"/>
          <w:tcMar/>
        </w:tcPr>
        <w:p w:rsidR="18F49E76" w:rsidP="18F49E76" w:rsidRDefault="18F49E76" w14:paraId="619A2133" w14:textId="7D6FDB5F">
          <w:pPr>
            <w:bidi w:val="0"/>
            <w:ind w:right="-115"/>
            <w:jc w:val="right"/>
          </w:pPr>
        </w:p>
      </w:tc>
    </w:tr>
  </w:tbl>
  <w:p w:rsidR="18F49E76" w:rsidP="18F49E76" w:rsidRDefault="18F49E76" w14:paraId="27A6F9EE" w14:textId="11103F36">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02EDB" w:rsidRDefault="00302EDB" w14:paraId="350FA337" w14:textId="77777777">
      <w:r>
        <w:separator/>
      </w:r>
    </w:p>
  </w:footnote>
  <w:footnote w:type="continuationSeparator" w:id="0">
    <w:p w:rsidR="00302EDB" w:rsidRDefault="00302EDB" w14:paraId="63177464" w14:textId="77777777">
      <w:r>
        <w:continuationSeparator/>
      </w:r>
    </w:p>
  </w:footnote>
  <w:footnote w:type="continuationNotice" w:id="1">
    <w:p w:rsidR="00302EDB" w:rsidRDefault="00302EDB" w14:paraId="458855AA" w14:textId="777777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8E0345" w:rsidR="00142B3F" w:rsidP="001852AF" w:rsidRDefault="00000000" w14:paraId="5CF8DF8F" w14:textId="313F7A11">
    <w:pPr>
      <w:pStyle w:val="Header"/>
    </w:pPr>
    <w:sdt>
      <w:sdtPr>
        <w:alias w:val="Title"/>
        <w:tag w:val="Title"/>
        <w:id w:val="1186557051"/>
        <w:lock w:val="sdtLocked"/>
        <w:dataBinding w:prefixMappings="xmlns:ns0='http://purl.org/dc/elements/1.1/' xmlns:ns1='http://schemas.openxmlformats.org/package/2006/metadata/core-properties' " w:xpath="/ns1:coreProperties[1]/ns0:title[1]" w:storeItemID="{6C3C8BC8-F283-45AE-878A-BAB7291924A1}"/>
        <w:text/>
      </w:sdtPr>
      <w:sdtContent>
        <w:r w:rsidR="00B31C6A">
          <w:t>DolFin Development Environment Setup and Configuration</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42B3F" w:rsidP="00382BE1" w:rsidRDefault="00142B3F" w14:paraId="5CF8DF90" w14:textId="1BB9595C">
    <w:pPr>
      <w:tabs>
        <w:tab w:val="right" w:pos="10318"/>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964B22" w:rsidR="00142B3F" w:rsidP="008E0345" w:rsidRDefault="00B31C6A" w14:paraId="6AD98619" w14:textId="38F44AE3">
    <w:pPr>
      <w:pStyle w:val="Header"/>
      <w:rPr>
        <w:b/>
      </w:rPr>
    </w:pPr>
    <w:r>
      <w:t>DolFin Development Environment Setup and Configuration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2">
    <w:nsid w:val="5c70cd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f1ab3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6f549e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4b5b2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7b573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79739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AF79B3"/>
    <w:multiLevelType w:val="hybridMultilevel"/>
    <w:tmpl w:val="422616C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 w15:restartNumberingAfterBreak="0">
    <w:nsid w:val="060776BF"/>
    <w:multiLevelType w:val="hybridMultilevel"/>
    <w:tmpl w:val="C6D68E5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 w15:restartNumberingAfterBreak="0">
    <w:nsid w:val="098740F9"/>
    <w:multiLevelType w:val="hybridMultilevel"/>
    <w:tmpl w:val="C9A692E2"/>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 w15:restartNumberingAfterBreak="0">
    <w:nsid w:val="0B7245D0"/>
    <w:multiLevelType w:val="multilevel"/>
    <w:tmpl w:val="0C78A7AC"/>
    <w:name w:val="NTG Table Bullet List322"/>
    <w:numStyleLink w:val="Tablebulletlist"/>
  </w:abstractNum>
  <w:abstractNum w:abstractNumId="4" w15:restartNumberingAfterBreak="0">
    <w:nsid w:val="0E672CED"/>
    <w:multiLevelType w:val="hybridMultilevel"/>
    <w:tmpl w:val="51A6AD7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 w15:restartNumberingAfterBreak="0">
    <w:nsid w:val="0E9A6A68"/>
    <w:multiLevelType w:val="hybridMultilevel"/>
    <w:tmpl w:val="D8609052"/>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6" w15:restartNumberingAfterBreak="0">
    <w:nsid w:val="0F195B3C"/>
    <w:multiLevelType w:val="multilevel"/>
    <w:tmpl w:val="3928FD02"/>
    <w:name w:val="NTG Table Bullet List3322222"/>
    <w:numStyleLink w:val="Bulletlist"/>
  </w:abstractNum>
  <w:abstractNum w:abstractNumId="7" w15:restartNumberingAfterBreak="0">
    <w:nsid w:val="100244A1"/>
    <w:multiLevelType w:val="multilevel"/>
    <w:tmpl w:val="0C78A7AC"/>
    <w:name w:val="NTG Table Bullet List332"/>
    <w:numStyleLink w:val="Tablebulletlist"/>
  </w:abstractNum>
  <w:abstractNum w:abstractNumId="8" w15:restartNumberingAfterBreak="0">
    <w:nsid w:val="1012237B"/>
    <w:multiLevelType w:val="multilevel"/>
    <w:tmpl w:val="0C78A7AC"/>
    <w:name w:val="NTG Table Bullet List32"/>
    <w:numStyleLink w:val="Tablebulletlist"/>
  </w:abstractNum>
  <w:abstractNum w:abstractNumId="9" w15:restartNumberingAfterBreak="0">
    <w:nsid w:val="15E93577"/>
    <w:multiLevelType w:val="multilevel"/>
    <w:tmpl w:val="4E6AC8F6"/>
    <w:name w:val="NTG Table Bullet List33222222"/>
    <w:numStyleLink w:val="Numberlist"/>
  </w:abstractNum>
  <w:abstractNum w:abstractNumId="10" w15:restartNumberingAfterBreak="0">
    <w:nsid w:val="165B53BE"/>
    <w:multiLevelType w:val="hybridMultilevel"/>
    <w:tmpl w:val="E3B89FF0"/>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1" w15:restartNumberingAfterBreak="0">
    <w:nsid w:val="176B122C"/>
    <w:multiLevelType w:val="hybridMultilevel"/>
    <w:tmpl w:val="B0309FB0"/>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2" w15:restartNumberingAfterBreak="0">
    <w:nsid w:val="17C0642C"/>
    <w:multiLevelType w:val="hybridMultilevel"/>
    <w:tmpl w:val="ACCEE850"/>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3" w15:restartNumberingAfterBreak="0">
    <w:nsid w:val="18D26C06"/>
    <w:multiLevelType w:val="multilevel"/>
    <w:tmpl w:val="3E5E177A"/>
    <w:name w:val="NTG Table Bullet List33222222222222222"/>
    <w:numStyleLink w:val="Tablenumberlist"/>
  </w:abstractNum>
  <w:abstractNum w:abstractNumId="14" w15:restartNumberingAfterBreak="0">
    <w:nsid w:val="19533A06"/>
    <w:multiLevelType w:val="multilevel"/>
    <w:tmpl w:val="3928FD02"/>
    <w:name w:val="NTG Table Bullet List3222"/>
    <w:numStyleLink w:val="Bulletlist"/>
  </w:abstractNum>
  <w:abstractNum w:abstractNumId="15" w15:restartNumberingAfterBreak="0">
    <w:nsid w:val="19AE65C9"/>
    <w:multiLevelType w:val="multilevel"/>
    <w:tmpl w:val="39746A98"/>
    <w:lvl w:ilvl="0">
      <w:start w:val="1"/>
      <w:numFmt w:val="decimal"/>
      <w:pStyle w:val="Tablenumberlistlevel1"/>
      <w:lvlText w:val="%1."/>
      <w:lvlJc w:val="left"/>
      <w:pPr>
        <w:ind w:left="284" w:hanging="284"/>
      </w:pPr>
      <w:rPr>
        <w:rFonts w:hint="default"/>
      </w:rPr>
    </w:lvl>
    <w:lvl w:ilvl="1">
      <w:start w:val="1"/>
      <w:numFmt w:val="lowerLetter"/>
      <w:pStyle w:val="Tablenumberlistlevel2"/>
      <w:lvlText w:val="%2."/>
      <w:lvlJc w:val="left"/>
      <w:pPr>
        <w:ind w:left="567" w:hanging="283"/>
      </w:pPr>
      <w:rPr>
        <w:rFonts w:hint="default"/>
      </w:rPr>
    </w:lvl>
    <w:lvl w:ilvl="2">
      <w:start w:val="1"/>
      <w:numFmt w:val="lowerRoman"/>
      <w:pStyle w:val="Tablenumberlistlevel3"/>
      <w:lvlText w:val="%3."/>
      <w:lvlJc w:val="left"/>
      <w:pPr>
        <w:ind w:left="851" w:hanging="284"/>
      </w:pPr>
      <w:rPr>
        <w:rFonts w:hint="default"/>
      </w:rPr>
    </w:lvl>
    <w:lvl w:ilvl="3">
      <w:start w:val="1"/>
      <w:numFmt w:val="decimal"/>
      <w:pStyle w:val="Tablenumberlistlevel4"/>
      <w:lvlText w:val="(%4)"/>
      <w:lvlJc w:val="left"/>
      <w:pPr>
        <w:ind w:left="1134" w:hanging="283"/>
      </w:pPr>
      <w:rPr>
        <w:rFonts w:hint="default"/>
      </w:rPr>
    </w:lvl>
    <w:lvl w:ilvl="4">
      <w:start w:val="1"/>
      <w:numFmt w:val="lowerLetter"/>
      <w:pStyle w:val="Tablenumberlistlevel5"/>
      <w:lvlText w:val="(%5)"/>
      <w:lvlJc w:val="left"/>
      <w:pPr>
        <w:ind w:left="1418" w:hanging="284"/>
      </w:pPr>
      <w:rPr>
        <w:rFonts w:hint="default"/>
      </w:rPr>
    </w:lvl>
    <w:lvl w:ilvl="5">
      <w:start w:val="1"/>
      <w:numFmt w:val="lowerRoman"/>
      <w:pStyle w:val="Tablenumberlistlevel6"/>
      <w:lvlText w:val="(%6)"/>
      <w:lvlJc w:val="left"/>
      <w:pPr>
        <w:ind w:left="1701" w:hanging="283"/>
      </w:pPr>
      <w:rPr>
        <w:rFonts w:hint="default"/>
      </w:rPr>
    </w:lvl>
    <w:lvl w:ilvl="6">
      <w:start w:val="1"/>
      <w:numFmt w:val="decimal"/>
      <w:pStyle w:val="Tablenumberlistlevel7"/>
      <w:lvlText w:val="%7."/>
      <w:lvlJc w:val="left"/>
      <w:pPr>
        <w:ind w:left="1985" w:hanging="284"/>
      </w:pPr>
      <w:rPr>
        <w:rFonts w:hint="default"/>
      </w:rPr>
    </w:lvl>
    <w:lvl w:ilvl="7">
      <w:start w:val="1"/>
      <w:numFmt w:val="lowerLetter"/>
      <w:pStyle w:val="Tablenumberlistlevel8"/>
      <w:lvlText w:val="%8."/>
      <w:lvlJc w:val="left"/>
      <w:pPr>
        <w:ind w:left="2268" w:hanging="283"/>
      </w:pPr>
      <w:rPr>
        <w:rFonts w:hint="default"/>
      </w:rPr>
    </w:lvl>
    <w:lvl w:ilvl="8">
      <w:start w:val="1"/>
      <w:numFmt w:val="lowerRoman"/>
      <w:pStyle w:val="Tablenumberlistlevel9"/>
      <w:lvlText w:val="%9."/>
      <w:lvlJc w:val="left"/>
      <w:pPr>
        <w:ind w:left="2552" w:hanging="284"/>
      </w:pPr>
      <w:rPr>
        <w:rFonts w:hint="default"/>
      </w:rPr>
    </w:lvl>
  </w:abstractNum>
  <w:abstractNum w:abstractNumId="16" w15:restartNumberingAfterBreak="0">
    <w:nsid w:val="1A4B7443"/>
    <w:multiLevelType w:val="hybridMultilevel"/>
    <w:tmpl w:val="DE1EBEC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7" w15:restartNumberingAfterBreak="0">
    <w:nsid w:val="1B26429D"/>
    <w:multiLevelType w:val="multilevel"/>
    <w:tmpl w:val="3E5E177A"/>
    <w:name w:val="NTG Table Bullet List33222222222"/>
    <w:numStyleLink w:val="Tablenumberlist"/>
  </w:abstractNum>
  <w:abstractNum w:abstractNumId="18" w15:restartNumberingAfterBreak="0">
    <w:nsid w:val="1B86276C"/>
    <w:multiLevelType w:val="multilevel"/>
    <w:tmpl w:val="3928FD02"/>
    <w:name w:val="NTG Table Bullet List32223"/>
    <w:numStyleLink w:val="Bulletlist"/>
  </w:abstractNum>
  <w:abstractNum w:abstractNumId="19" w15:restartNumberingAfterBreak="0">
    <w:nsid w:val="1D0744AE"/>
    <w:multiLevelType w:val="multilevel"/>
    <w:tmpl w:val="3E5E177A"/>
    <w:name w:val="NTG Table Bullet List3222322"/>
    <w:numStyleLink w:val="Tablenumberlist"/>
  </w:abstractNum>
  <w:abstractNum w:abstractNumId="20" w15:restartNumberingAfterBreak="0">
    <w:nsid w:val="22182E8A"/>
    <w:multiLevelType w:val="multilevel"/>
    <w:tmpl w:val="4E6AC8F6"/>
    <w:styleLink w:val="Numberlist"/>
    <w:lvl w:ilvl="0">
      <w:start w:val="1"/>
      <w:numFmt w:val="decimal"/>
      <w:lvlText w:val="%1."/>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tabs>
          <w:tab w:val="num" w:pos="714"/>
        </w:tabs>
        <w:ind w:left="1071" w:hanging="357"/>
      </w:pPr>
      <w:rPr>
        <w:rFonts w:hint="default"/>
      </w:rPr>
    </w:lvl>
    <w:lvl w:ilvl="3">
      <w:start w:val="1"/>
      <w:numFmt w:val="decimal"/>
      <w:lvlText w:val="(%4)"/>
      <w:lvlJc w:val="left"/>
      <w:pPr>
        <w:tabs>
          <w:tab w:val="num" w:pos="1072"/>
        </w:tabs>
        <w:ind w:left="1428" w:hanging="357"/>
      </w:pPr>
      <w:rPr>
        <w:rFonts w:hint="default"/>
      </w:rPr>
    </w:lvl>
    <w:lvl w:ilvl="4">
      <w:start w:val="1"/>
      <w:numFmt w:val="lowerLetter"/>
      <w:lvlText w:val="(%5)"/>
      <w:lvlJc w:val="left"/>
      <w:pPr>
        <w:tabs>
          <w:tab w:val="num" w:pos="1435"/>
        </w:tabs>
        <w:ind w:left="1785" w:hanging="357"/>
      </w:pPr>
      <w:rPr>
        <w:rFonts w:hint="default"/>
      </w:rPr>
    </w:lvl>
    <w:lvl w:ilvl="5">
      <w:start w:val="1"/>
      <w:numFmt w:val="lowerRoman"/>
      <w:lvlText w:val="(%6)"/>
      <w:lvlJc w:val="left"/>
      <w:pPr>
        <w:tabs>
          <w:tab w:val="num" w:pos="1786"/>
        </w:tabs>
        <w:ind w:left="2142" w:hanging="357"/>
      </w:pPr>
      <w:rPr>
        <w:rFonts w:hint="default"/>
      </w:rPr>
    </w:lvl>
    <w:lvl w:ilvl="6">
      <w:start w:val="1"/>
      <w:numFmt w:val="decimal"/>
      <w:lvlText w:val="%7."/>
      <w:lvlJc w:val="left"/>
      <w:pPr>
        <w:tabs>
          <w:tab w:val="num" w:pos="2143"/>
        </w:tabs>
        <w:ind w:left="2499" w:hanging="357"/>
      </w:pPr>
      <w:rPr>
        <w:rFonts w:hint="default"/>
      </w:rPr>
    </w:lvl>
    <w:lvl w:ilvl="7">
      <w:start w:val="1"/>
      <w:numFmt w:val="lowerLetter"/>
      <w:lvlText w:val="%8."/>
      <w:lvlJc w:val="left"/>
      <w:pPr>
        <w:tabs>
          <w:tab w:val="num" w:pos="2500"/>
        </w:tabs>
        <w:ind w:left="2856" w:hanging="357"/>
      </w:pPr>
      <w:rPr>
        <w:rFonts w:hint="default"/>
      </w:rPr>
    </w:lvl>
    <w:lvl w:ilvl="8">
      <w:start w:val="1"/>
      <w:numFmt w:val="lowerRoman"/>
      <w:lvlText w:val="%9."/>
      <w:lvlJc w:val="left"/>
      <w:pPr>
        <w:tabs>
          <w:tab w:val="num" w:pos="2858"/>
        </w:tabs>
        <w:ind w:left="3213" w:hanging="357"/>
      </w:pPr>
      <w:rPr>
        <w:rFonts w:hint="default"/>
      </w:rPr>
    </w:lvl>
  </w:abstractNum>
  <w:abstractNum w:abstractNumId="21" w15:restartNumberingAfterBreak="0">
    <w:nsid w:val="272E3F76"/>
    <w:multiLevelType w:val="multilevel"/>
    <w:tmpl w:val="3E5E177A"/>
    <w:name w:val="NTG Table Bullet List3322"/>
    <w:numStyleLink w:val="Tablenumberlist"/>
  </w:abstractNum>
  <w:abstractNum w:abstractNumId="22" w15:restartNumberingAfterBreak="0">
    <w:nsid w:val="279D5BA2"/>
    <w:multiLevelType w:val="hybridMultilevel"/>
    <w:tmpl w:val="591C0F8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3" w15:restartNumberingAfterBreak="0">
    <w:nsid w:val="27CE4608"/>
    <w:multiLevelType w:val="multilevel"/>
    <w:tmpl w:val="3E5E177A"/>
    <w:name w:val="NTG Table Bullet List33222"/>
    <w:numStyleLink w:val="Tablenumberlist"/>
  </w:abstractNum>
  <w:abstractNum w:abstractNumId="24" w15:restartNumberingAfterBreak="0">
    <w:nsid w:val="27D83E4D"/>
    <w:multiLevelType w:val="multilevel"/>
    <w:tmpl w:val="3928FD02"/>
    <w:numStyleLink w:val="Bulletlist"/>
  </w:abstractNum>
  <w:abstractNum w:abstractNumId="25" w15:restartNumberingAfterBreak="0">
    <w:nsid w:val="2D392732"/>
    <w:multiLevelType w:val="multilevel"/>
    <w:tmpl w:val="3E5E177A"/>
    <w:name w:val="NTG Table Bullet List322232"/>
    <w:styleLink w:val="Tablenumberlist"/>
    <w:lvl w:ilvl="0">
      <w:start w:val="1"/>
      <w:numFmt w:val="decimal"/>
      <w:lvlText w:val="%1."/>
      <w:lvlJc w:val="left"/>
      <w:pPr>
        <w:ind w:left="284" w:hanging="284"/>
      </w:pPr>
      <w:rPr>
        <w:rFonts w:hint="default"/>
      </w:rPr>
    </w:lvl>
    <w:lvl w:ilvl="1">
      <w:start w:val="1"/>
      <w:numFmt w:val="lowerLetter"/>
      <w:lvlText w:val="%2."/>
      <w:lvlJc w:val="left"/>
      <w:pPr>
        <w:ind w:left="567" w:hanging="283"/>
      </w:pPr>
      <w:rPr>
        <w:rFonts w:hint="default"/>
      </w:rPr>
    </w:lvl>
    <w:lvl w:ilvl="2">
      <w:start w:val="1"/>
      <w:numFmt w:val="lowerRoman"/>
      <w:lvlText w:val="%3."/>
      <w:lvlJc w:val="left"/>
      <w:pPr>
        <w:ind w:left="851" w:hanging="284"/>
      </w:pPr>
      <w:rPr>
        <w:rFonts w:hint="default"/>
      </w:rPr>
    </w:lvl>
    <w:lvl w:ilvl="3">
      <w:start w:val="1"/>
      <w:numFmt w:val="decimal"/>
      <w:lvlText w:val="(%4)"/>
      <w:lvlJc w:val="left"/>
      <w:pPr>
        <w:ind w:left="1134" w:hanging="283"/>
      </w:pPr>
      <w:rPr>
        <w:rFonts w:hint="default"/>
      </w:rPr>
    </w:lvl>
    <w:lvl w:ilvl="4">
      <w:start w:val="1"/>
      <w:numFmt w:val="lowerLetter"/>
      <w:lvlText w:val="(%5)"/>
      <w:lvlJc w:val="left"/>
      <w:pPr>
        <w:ind w:left="1418" w:hanging="284"/>
      </w:pPr>
      <w:rPr>
        <w:rFonts w:hint="default"/>
      </w:rPr>
    </w:lvl>
    <w:lvl w:ilvl="5">
      <w:start w:val="1"/>
      <w:numFmt w:val="lowerRoman"/>
      <w:lvlText w:val="(%6)"/>
      <w:lvlJc w:val="left"/>
      <w:pPr>
        <w:ind w:left="1701" w:hanging="283"/>
      </w:pPr>
      <w:rPr>
        <w:rFonts w:hint="default"/>
      </w:rPr>
    </w:lvl>
    <w:lvl w:ilvl="6">
      <w:start w:val="1"/>
      <w:numFmt w:val="decimal"/>
      <w:lvlText w:val="%7."/>
      <w:lvlJc w:val="left"/>
      <w:pPr>
        <w:ind w:left="1985" w:hanging="284"/>
      </w:pPr>
      <w:rPr>
        <w:rFonts w:hint="default"/>
      </w:rPr>
    </w:lvl>
    <w:lvl w:ilvl="7">
      <w:start w:val="1"/>
      <w:numFmt w:val="lowerLetter"/>
      <w:lvlText w:val="%8."/>
      <w:lvlJc w:val="left"/>
      <w:pPr>
        <w:ind w:left="2268" w:hanging="283"/>
      </w:pPr>
      <w:rPr>
        <w:rFonts w:hint="default"/>
      </w:rPr>
    </w:lvl>
    <w:lvl w:ilvl="8">
      <w:start w:val="1"/>
      <w:numFmt w:val="lowerRoman"/>
      <w:lvlText w:val="%9."/>
      <w:lvlJc w:val="left"/>
      <w:pPr>
        <w:ind w:left="2552" w:hanging="284"/>
      </w:pPr>
      <w:rPr>
        <w:rFonts w:hint="default"/>
      </w:rPr>
    </w:lvl>
  </w:abstractNum>
  <w:abstractNum w:abstractNumId="26" w15:restartNumberingAfterBreak="0">
    <w:nsid w:val="2D45774C"/>
    <w:multiLevelType w:val="multilevel"/>
    <w:tmpl w:val="A052DD16"/>
    <w:styleLink w:val="RMSECBullets"/>
    <w:lvl w:ilvl="0">
      <w:start w:val="1"/>
      <w:numFmt w:val="bullet"/>
      <w:lvlText w:val=""/>
      <w:lvlJc w:val="left"/>
      <w:pPr>
        <w:ind w:left="360" w:hanging="360"/>
      </w:pPr>
      <w:rPr>
        <w:rFonts w:hint="default" w:ascii="Wingdings" w:hAnsi="Wingdings"/>
        <w:color w:val="009FDA"/>
      </w:rPr>
    </w:lvl>
    <w:lvl w:ilvl="1">
      <w:start w:val="1"/>
      <w:numFmt w:val="bullet"/>
      <w:lvlText w:val=""/>
      <w:lvlJc w:val="left"/>
      <w:pPr>
        <w:ind w:left="720" w:hanging="360"/>
      </w:pPr>
      <w:rPr>
        <w:rFonts w:hint="default" w:ascii="Wingdings" w:hAnsi="Wingdings"/>
        <w:color w:val="94939E"/>
      </w:rPr>
    </w:lvl>
    <w:lvl w:ilvl="2">
      <w:start w:val="1"/>
      <w:numFmt w:val="bullet"/>
      <w:lvlText w:val=""/>
      <w:lvlJc w:val="left"/>
      <w:pPr>
        <w:ind w:left="1080" w:hanging="360"/>
      </w:pPr>
      <w:rPr>
        <w:rFonts w:hint="default" w:ascii="Wingdings" w:hAnsi="Wingdings"/>
        <w:color w:val="D9D9D9" w:themeColor="background1" w:themeShade="D9"/>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E373227"/>
    <w:multiLevelType w:val="hybridMultilevel"/>
    <w:tmpl w:val="1CA43B4E"/>
    <w:lvl w:ilvl="0" w:tplc="900CC38A">
      <w:start w:val="1"/>
      <w:numFmt w:val="decimal"/>
      <w:lvlText w:val="%1."/>
      <w:lvlJc w:val="left"/>
      <w:pPr>
        <w:ind w:left="720" w:hanging="360"/>
      </w:pPr>
      <w:rPr>
        <w:rFonts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2E693641"/>
    <w:multiLevelType w:val="multilevel"/>
    <w:tmpl w:val="3E5E177A"/>
    <w:name w:val="NTG Table Bullet List33"/>
    <w:numStyleLink w:val="Tablenumberlist"/>
  </w:abstractNum>
  <w:abstractNum w:abstractNumId="29" w15:restartNumberingAfterBreak="0">
    <w:nsid w:val="2EF077BC"/>
    <w:multiLevelType w:val="multilevel"/>
    <w:tmpl w:val="0C78A7AC"/>
    <w:name w:val="NTG Table Bullet List33222222222222222222"/>
    <w:numStyleLink w:val="Tablebulletlist"/>
  </w:abstractNum>
  <w:abstractNum w:abstractNumId="30" w15:restartNumberingAfterBreak="0">
    <w:nsid w:val="32DF44DA"/>
    <w:multiLevelType w:val="multilevel"/>
    <w:tmpl w:val="3E5E177A"/>
    <w:name w:val="NTG Table Bullet List3222323"/>
    <w:numStyleLink w:val="Tablenumberlist"/>
  </w:abstractNum>
  <w:abstractNum w:abstractNumId="31" w15:restartNumberingAfterBreak="0">
    <w:nsid w:val="36744DFA"/>
    <w:multiLevelType w:val="multilevel"/>
    <w:tmpl w:val="3928FD02"/>
    <w:styleLink w:val="Bulletlist"/>
    <w:lvl w:ilvl="0">
      <w:start w:val="1"/>
      <w:numFmt w:val="bullet"/>
      <w:pStyle w:val="ListBullet"/>
      <w:lvlText w:val=""/>
      <w:lvlJc w:val="left"/>
      <w:pPr>
        <w:ind w:left="357" w:hanging="357"/>
      </w:pPr>
      <w:rPr>
        <w:rFonts w:hint="default" w:ascii="Symbol" w:hAnsi="Symbol"/>
        <w:color w:val="auto"/>
      </w:rPr>
    </w:lvl>
    <w:lvl w:ilvl="1">
      <w:start w:val="1"/>
      <w:numFmt w:val="bullet"/>
      <w:pStyle w:val="ListBullet2"/>
      <w:lvlText w:val="o"/>
      <w:lvlJc w:val="left"/>
      <w:pPr>
        <w:ind w:left="714" w:hanging="357"/>
      </w:pPr>
      <w:rPr>
        <w:rFonts w:hint="default" w:ascii="Courier New" w:hAnsi="Courier New"/>
      </w:rPr>
    </w:lvl>
    <w:lvl w:ilvl="2">
      <w:start w:val="1"/>
      <w:numFmt w:val="bullet"/>
      <w:pStyle w:val="ListBullet3"/>
      <w:lvlText w:val=""/>
      <w:lvlJc w:val="left"/>
      <w:pPr>
        <w:ind w:left="1071" w:hanging="357"/>
      </w:pPr>
      <w:rPr>
        <w:rFonts w:hint="default" w:ascii="Wingdings" w:hAnsi="Wingdings"/>
      </w:rPr>
    </w:lvl>
    <w:lvl w:ilvl="3">
      <w:start w:val="1"/>
      <w:numFmt w:val="bullet"/>
      <w:pStyle w:val="ListBullet4"/>
      <w:lvlText w:val=""/>
      <w:lvlJc w:val="left"/>
      <w:pPr>
        <w:ind w:left="1428" w:hanging="357"/>
      </w:pPr>
      <w:rPr>
        <w:rFonts w:hint="default" w:ascii="Symbol" w:hAnsi="Symbol"/>
      </w:rPr>
    </w:lvl>
    <w:lvl w:ilvl="4">
      <w:start w:val="1"/>
      <w:numFmt w:val="bullet"/>
      <w:pStyle w:val="ListBullet5"/>
      <w:lvlText w:val="o"/>
      <w:lvlJc w:val="left"/>
      <w:pPr>
        <w:ind w:left="1785" w:hanging="357"/>
      </w:pPr>
      <w:rPr>
        <w:rFonts w:hint="default" w:ascii="Courier New" w:hAnsi="Courier New"/>
      </w:rPr>
    </w:lvl>
    <w:lvl w:ilvl="5">
      <w:start w:val="1"/>
      <w:numFmt w:val="bullet"/>
      <w:lvlText w:val=""/>
      <w:lvlJc w:val="left"/>
      <w:pPr>
        <w:ind w:left="2142" w:hanging="357"/>
      </w:pPr>
      <w:rPr>
        <w:rFonts w:hint="default" w:ascii="Wingdings" w:hAnsi="Wingdings"/>
      </w:rPr>
    </w:lvl>
    <w:lvl w:ilvl="6">
      <w:start w:val="1"/>
      <w:numFmt w:val="bullet"/>
      <w:lvlText w:val=""/>
      <w:lvlJc w:val="left"/>
      <w:pPr>
        <w:ind w:left="2499" w:hanging="357"/>
      </w:pPr>
      <w:rPr>
        <w:rFonts w:hint="default" w:ascii="Symbol" w:hAnsi="Symbol"/>
      </w:rPr>
    </w:lvl>
    <w:lvl w:ilvl="7">
      <w:start w:val="1"/>
      <w:numFmt w:val="bullet"/>
      <w:lvlText w:val="o"/>
      <w:lvlJc w:val="left"/>
      <w:pPr>
        <w:ind w:left="2856" w:hanging="357"/>
      </w:pPr>
      <w:rPr>
        <w:rFonts w:hint="default" w:ascii="Courier New" w:hAnsi="Courier New" w:cs="Courier New"/>
      </w:rPr>
    </w:lvl>
    <w:lvl w:ilvl="8">
      <w:start w:val="1"/>
      <w:numFmt w:val="bullet"/>
      <w:lvlText w:val=""/>
      <w:lvlJc w:val="left"/>
      <w:pPr>
        <w:ind w:left="3213" w:hanging="357"/>
      </w:pPr>
      <w:rPr>
        <w:rFonts w:hint="default" w:ascii="Wingdings" w:hAnsi="Wingdings"/>
      </w:rPr>
    </w:lvl>
  </w:abstractNum>
  <w:abstractNum w:abstractNumId="32" w15:restartNumberingAfterBreak="0">
    <w:nsid w:val="377C426F"/>
    <w:multiLevelType w:val="multilevel"/>
    <w:tmpl w:val="FD1CD746"/>
    <w:styleLink w:val="Numberedlist"/>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BE61945"/>
    <w:multiLevelType w:val="multilevel"/>
    <w:tmpl w:val="3928FD02"/>
    <w:name w:val="NTG Table Bullet List332222222222222222"/>
    <w:numStyleLink w:val="Bulletlist"/>
  </w:abstractNum>
  <w:abstractNum w:abstractNumId="34" w15:restartNumberingAfterBreak="0">
    <w:nsid w:val="4053026B"/>
    <w:multiLevelType w:val="hybridMultilevel"/>
    <w:tmpl w:val="2FB20BE0"/>
    <w:lvl w:ilvl="0" w:tplc="CF7C7862">
      <w:start w:val="1"/>
      <w:numFmt w:val="bullet"/>
      <w:pStyle w:val="BulletList0"/>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5" w15:restartNumberingAfterBreak="0">
    <w:nsid w:val="49FD3A20"/>
    <w:multiLevelType w:val="multilevel"/>
    <w:tmpl w:val="3E5E177A"/>
    <w:name w:val="NTG Table Bullet List3322222222222"/>
    <w:numStyleLink w:val="Tablenumberlist"/>
  </w:abstractNum>
  <w:abstractNum w:abstractNumId="36" w15:restartNumberingAfterBreak="0">
    <w:nsid w:val="4BB76081"/>
    <w:multiLevelType w:val="multilevel"/>
    <w:tmpl w:val="0C78A7AC"/>
    <w:styleLink w:val="Tablebulletlist"/>
    <w:lvl w:ilvl="0">
      <w:start w:val="1"/>
      <w:numFmt w:val="bullet"/>
      <w:pStyle w:val="Tablebulletlistlevel1"/>
      <w:lvlText w:val=""/>
      <w:lvlJc w:val="left"/>
      <w:pPr>
        <w:ind w:left="284" w:hanging="284"/>
      </w:pPr>
      <w:rPr>
        <w:rFonts w:hint="default" w:ascii="Symbol" w:hAnsi="Symbol"/>
        <w:color w:val="auto"/>
      </w:rPr>
    </w:lvl>
    <w:lvl w:ilvl="1">
      <w:start w:val="1"/>
      <w:numFmt w:val="bullet"/>
      <w:pStyle w:val="Tablebulletlistlevel2"/>
      <w:lvlText w:val="o"/>
      <w:lvlJc w:val="left"/>
      <w:pPr>
        <w:ind w:left="567" w:hanging="283"/>
      </w:pPr>
      <w:rPr>
        <w:rFonts w:hint="default" w:ascii="Courier New" w:hAnsi="Courier New"/>
      </w:rPr>
    </w:lvl>
    <w:lvl w:ilvl="2">
      <w:start w:val="1"/>
      <w:numFmt w:val="bullet"/>
      <w:pStyle w:val="Tablebulletlistlevel3"/>
      <w:lvlText w:val=""/>
      <w:lvlJc w:val="left"/>
      <w:pPr>
        <w:ind w:left="851" w:hanging="284"/>
      </w:pPr>
      <w:rPr>
        <w:rFonts w:hint="default" w:ascii="Wingdings" w:hAnsi="Wingdings"/>
        <w:color w:val="auto"/>
      </w:rPr>
    </w:lvl>
    <w:lvl w:ilvl="3">
      <w:start w:val="1"/>
      <w:numFmt w:val="bullet"/>
      <w:pStyle w:val="Tablebulletlistlevel4"/>
      <w:lvlText w:val=""/>
      <w:lvlJc w:val="left"/>
      <w:pPr>
        <w:ind w:left="1134" w:hanging="283"/>
      </w:pPr>
      <w:rPr>
        <w:rFonts w:hint="default" w:ascii="Wingdings" w:hAnsi="Wingdings"/>
        <w:color w:val="auto"/>
      </w:rPr>
    </w:lvl>
    <w:lvl w:ilvl="4">
      <w:start w:val="1"/>
      <w:numFmt w:val="bullet"/>
      <w:pStyle w:val="Tablebulletlistlevel5"/>
      <w:lvlText w:val=""/>
      <w:lvlJc w:val="left"/>
      <w:pPr>
        <w:ind w:left="1418" w:hanging="284"/>
      </w:pPr>
      <w:rPr>
        <w:rFonts w:hint="default" w:ascii="Symbol" w:hAnsi="Symbol"/>
        <w:color w:val="auto"/>
      </w:rPr>
    </w:lvl>
    <w:lvl w:ilvl="5">
      <w:start w:val="1"/>
      <w:numFmt w:val="bullet"/>
      <w:pStyle w:val="Tablebulletlistlevel6"/>
      <w:lvlText w:val=""/>
      <w:lvlJc w:val="left"/>
      <w:pPr>
        <w:ind w:left="1701" w:hanging="283"/>
      </w:pPr>
      <w:rPr>
        <w:rFonts w:hint="default" w:ascii="Symbol" w:hAnsi="Symbol"/>
        <w:color w:val="auto"/>
      </w:rPr>
    </w:lvl>
    <w:lvl w:ilvl="6">
      <w:start w:val="1"/>
      <w:numFmt w:val="bullet"/>
      <w:pStyle w:val="Tablebulletlistlevel7"/>
      <w:lvlText w:val="o"/>
      <w:lvlJc w:val="left"/>
      <w:pPr>
        <w:ind w:left="1985" w:hanging="284"/>
      </w:pPr>
      <w:rPr>
        <w:rFonts w:hint="default" w:ascii="Courier New" w:hAnsi="Courier New"/>
        <w:color w:val="auto"/>
      </w:rPr>
    </w:lvl>
    <w:lvl w:ilvl="7">
      <w:start w:val="1"/>
      <w:numFmt w:val="bullet"/>
      <w:pStyle w:val="Tablebulletlistlevel8"/>
      <w:lvlText w:val=""/>
      <w:lvlJc w:val="left"/>
      <w:pPr>
        <w:ind w:left="2268" w:hanging="283"/>
      </w:pPr>
      <w:rPr>
        <w:rFonts w:hint="default" w:ascii="Wingdings" w:hAnsi="Wingdings"/>
        <w:color w:val="auto"/>
      </w:rPr>
    </w:lvl>
    <w:lvl w:ilvl="8">
      <w:start w:val="1"/>
      <w:numFmt w:val="bullet"/>
      <w:pStyle w:val="Tablebulletlistlevel9"/>
      <w:lvlText w:val=""/>
      <w:lvlJc w:val="left"/>
      <w:pPr>
        <w:ind w:left="2552" w:hanging="284"/>
      </w:pPr>
      <w:rPr>
        <w:rFonts w:hint="default" w:ascii="Wingdings" w:hAnsi="Wingdings"/>
        <w:color w:val="auto"/>
      </w:rPr>
    </w:lvl>
  </w:abstractNum>
  <w:abstractNum w:abstractNumId="37" w15:restartNumberingAfterBreak="0">
    <w:nsid w:val="4D40395C"/>
    <w:multiLevelType w:val="hybridMultilevel"/>
    <w:tmpl w:val="69AEB588"/>
    <w:lvl w:ilvl="0" w:tplc="A2729102">
      <w:start w:val="1"/>
      <w:numFmt w:val="bullet"/>
      <w:lvlText w:val="-"/>
      <w:lvlJc w:val="left"/>
      <w:pPr>
        <w:ind w:left="720" w:hanging="360"/>
      </w:pPr>
      <w:rPr>
        <w:rFonts w:hint="default" w:ascii="Calibri" w:hAnsi="Calibri"/>
      </w:rPr>
    </w:lvl>
    <w:lvl w:ilvl="1" w:tplc="86224F0E">
      <w:start w:val="1"/>
      <w:numFmt w:val="bullet"/>
      <w:lvlText w:val="o"/>
      <w:lvlJc w:val="left"/>
      <w:pPr>
        <w:ind w:left="1440" w:hanging="360"/>
      </w:pPr>
      <w:rPr>
        <w:rFonts w:hint="default" w:ascii="Courier New" w:hAnsi="Courier New"/>
      </w:rPr>
    </w:lvl>
    <w:lvl w:ilvl="2" w:tplc="5D0C04A6">
      <w:start w:val="1"/>
      <w:numFmt w:val="bullet"/>
      <w:lvlText w:val=""/>
      <w:lvlJc w:val="left"/>
      <w:pPr>
        <w:ind w:left="2160" w:hanging="360"/>
      </w:pPr>
      <w:rPr>
        <w:rFonts w:hint="default" w:ascii="Wingdings" w:hAnsi="Wingdings"/>
      </w:rPr>
    </w:lvl>
    <w:lvl w:ilvl="3" w:tplc="9DA65A6A">
      <w:start w:val="1"/>
      <w:numFmt w:val="bullet"/>
      <w:lvlText w:val=""/>
      <w:lvlJc w:val="left"/>
      <w:pPr>
        <w:ind w:left="2880" w:hanging="360"/>
      </w:pPr>
      <w:rPr>
        <w:rFonts w:hint="default" w:ascii="Symbol" w:hAnsi="Symbol"/>
      </w:rPr>
    </w:lvl>
    <w:lvl w:ilvl="4" w:tplc="2384F8F2">
      <w:start w:val="1"/>
      <w:numFmt w:val="bullet"/>
      <w:lvlText w:val="o"/>
      <w:lvlJc w:val="left"/>
      <w:pPr>
        <w:ind w:left="3600" w:hanging="360"/>
      </w:pPr>
      <w:rPr>
        <w:rFonts w:hint="default" w:ascii="Courier New" w:hAnsi="Courier New"/>
      </w:rPr>
    </w:lvl>
    <w:lvl w:ilvl="5" w:tplc="0F5C90BC">
      <w:start w:val="1"/>
      <w:numFmt w:val="bullet"/>
      <w:lvlText w:val=""/>
      <w:lvlJc w:val="left"/>
      <w:pPr>
        <w:ind w:left="4320" w:hanging="360"/>
      </w:pPr>
      <w:rPr>
        <w:rFonts w:hint="default" w:ascii="Wingdings" w:hAnsi="Wingdings"/>
      </w:rPr>
    </w:lvl>
    <w:lvl w:ilvl="6" w:tplc="0DB0596C">
      <w:start w:val="1"/>
      <w:numFmt w:val="bullet"/>
      <w:lvlText w:val=""/>
      <w:lvlJc w:val="left"/>
      <w:pPr>
        <w:ind w:left="5040" w:hanging="360"/>
      </w:pPr>
      <w:rPr>
        <w:rFonts w:hint="default" w:ascii="Symbol" w:hAnsi="Symbol"/>
      </w:rPr>
    </w:lvl>
    <w:lvl w:ilvl="7" w:tplc="F3CA2046">
      <w:start w:val="1"/>
      <w:numFmt w:val="bullet"/>
      <w:lvlText w:val="o"/>
      <w:lvlJc w:val="left"/>
      <w:pPr>
        <w:ind w:left="5760" w:hanging="360"/>
      </w:pPr>
      <w:rPr>
        <w:rFonts w:hint="default" w:ascii="Courier New" w:hAnsi="Courier New"/>
      </w:rPr>
    </w:lvl>
    <w:lvl w:ilvl="8" w:tplc="993879FC">
      <w:start w:val="1"/>
      <w:numFmt w:val="bullet"/>
      <w:lvlText w:val=""/>
      <w:lvlJc w:val="left"/>
      <w:pPr>
        <w:ind w:left="6480" w:hanging="360"/>
      </w:pPr>
      <w:rPr>
        <w:rFonts w:hint="default" w:ascii="Wingdings" w:hAnsi="Wingdings"/>
      </w:rPr>
    </w:lvl>
  </w:abstractNum>
  <w:abstractNum w:abstractNumId="38" w15:restartNumberingAfterBreak="0">
    <w:nsid w:val="4D5634AF"/>
    <w:multiLevelType w:val="multilevel"/>
    <w:tmpl w:val="2BBEA3BA"/>
    <w:name w:val="NTG Table Bullet List"/>
    <w:lvl w:ilvl="0">
      <w:start w:val="1"/>
      <w:numFmt w:val="bullet"/>
      <w:lvlText w:val=""/>
      <w:lvlJc w:val="left"/>
      <w:pPr>
        <w:ind w:left="360" w:hanging="360"/>
      </w:pPr>
      <w:rPr>
        <w:rFonts w:hint="default" w:ascii="Symbol" w:hAnsi="Symbol"/>
        <w:color w:val="auto"/>
        <w:sz w:val="22"/>
      </w:rPr>
    </w:lvl>
    <w:lvl w:ilvl="1">
      <w:start w:val="1"/>
      <w:numFmt w:val="bullet"/>
      <w:lvlText w:val="o"/>
      <w:lvlJc w:val="left"/>
      <w:pPr>
        <w:ind w:left="720" w:hanging="360"/>
      </w:pPr>
      <w:rPr>
        <w:rFonts w:hint="default" w:ascii="Courier New" w:hAnsi="Courier New"/>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Symbol" w:hAnsi="Symbol"/>
        <w:color w:val="auto"/>
      </w:rPr>
    </w:lvl>
    <w:lvl w:ilvl="6">
      <w:start w:val="1"/>
      <w:numFmt w:val="bullet"/>
      <w:lvlText w:val="o"/>
      <w:lvlJc w:val="left"/>
      <w:pPr>
        <w:ind w:left="2520" w:hanging="360"/>
      </w:pPr>
      <w:rPr>
        <w:rFonts w:hint="default" w:ascii="Courier New" w:hAnsi="Courier New"/>
        <w:color w:val="auto"/>
      </w:rPr>
    </w:lvl>
    <w:lvl w:ilvl="7">
      <w:start w:val="1"/>
      <w:numFmt w:val="bullet"/>
      <w:lvlText w:val=""/>
      <w:lvlJc w:val="left"/>
      <w:pPr>
        <w:ind w:left="2880" w:hanging="360"/>
      </w:pPr>
      <w:rPr>
        <w:rFonts w:hint="default" w:ascii="Wingdings" w:hAnsi="Wingdings"/>
        <w:color w:val="auto"/>
      </w:rPr>
    </w:lvl>
    <w:lvl w:ilvl="8">
      <w:start w:val="1"/>
      <w:numFmt w:val="bullet"/>
      <w:lvlText w:val=""/>
      <w:lvlJc w:val="left"/>
      <w:pPr>
        <w:ind w:left="3240" w:hanging="360"/>
      </w:pPr>
      <w:rPr>
        <w:rFonts w:hint="default" w:ascii="Wingdings" w:hAnsi="Wingdings"/>
        <w:color w:val="auto"/>
      </w:rPr>
    </w:lvl>
  </w:abstractNum>
  <w:abstractNum w:abstractNumId="39" w15:restartNumberingAfterBreak="0">
    <w:nsid w:val="53842BC6"/>
    <w:multiLevelType w:val="multilevel"/>
    <w:tmpl w:val="0C78A7AC"/>
    <w:numStyleLink w:val="Tablebulletlist"/>
  </w:abstractNum>
  <w:abstractNum w:abstractNumId="40" w15:restartNumberingAfterBreak="0">
    <w:nsid w:val="54D23F9E"/>
    <w:multiLevelType w:val="multilevel"/>
    <w:tmpl w:val="2BBEA3BA"/>
    <w:name w:val="NTG Table Bullet List32222"/>
    <w:lvl w:ilvl="0">
      <w:start w:val="1"/>
      <w:numFmt w:val="bullet"/>
      <w:lvlText w:val=""/>
      <w:lvlJc w:val="left"/>
      <w:pPr>
        <w:ind w:left="360" w:hanging="360"/>
      </w:pPr>
      <w:rPr>
        <w:rFonts w:hint="default" w:ascii="Symbol" w:hAnsi="Symbol"/>
        <w:color w:val="auto"/>
        <w:sz w:val="22"/>
      </w:rPr>
    </w:lvl>
    <w:lvl w:ilvl="1">
      <w:start w:val="1"/>
      <w:numFmt w:val="bullet"/>
      <w:lvlText w:val="o"/>
      <w:lvlJc w:val="left"/>
      <w:pPr>
        <w:ind w:left="720" w:hanging="360"/>
      </w:pPr>
      <w:rPr>
        <w:rFonts w:hint="default" w:ascii="Courier New" w:hAnsi="Courier New"/>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Symbol" w:hAnsi="Symbol"/>
        <w:color w:val="auto"/>
      </w:rPr>
    </w:lvl>
    <w:lvl w:ilvl="6">
      <w:start w:val="1"/>
      <w:numFmt w:val="bullet"/>
      <w:lvlText w:val="o"/>
      <w:lvlJc w:val="left"/>
      <w:pPr>
        <w:ind w:left="2520" w:hanging="360"/>
      </w:pPr>
      <w:rPr>
        <w:rFonts w:hint="default" w:ascii="Courier New" w:hAnsi="Courier New"/>
        <w:color w:val="auto"/>
      </w:rPr>
    </w:lvl>
    <w:lvl w:ilvl="7">
      <w:start w:val="1"/>
      <w:numFmt w:val="bullet"/>
      <w:lvlText w:val=""/>
      <w:lvlJc w:val="left"/>
      <w:pPr>
        <w:ind w:left="2880" w:hanging="360"/>
      </w:pPr>
      <w:rPr>
        <w:rFonts w:hint="default" w:ascii="Wingdings" w:hAnsi="Wingdings"/>
        <w:color w:val="auto"/>
      </w:rPr>
    </w:lvl>
    <w:lvl w:ilvl="8">
      <w:start w:val="1"/>
      <w:numFmt w:val="bullet"/>
      <w:lvlText w:val=""/>
      <w:lvlJc w:val="left"/>
      <w:pPr>
        <w:ind w:left="3240" w:hanging="360"/>
      </w:pPr>
      <w:rPr>
        <w:rFonts w:hint="default" w:ascii="Wingdings" w:hAnsi="Wingdings"/>
        <w:color w:val="auto"/>
      </w:rPr>
    </w:lvl>
  </w:abstractNum>
  <w:abstractNum w:abstractNumId="41" w15:restartNumberingAfterBreak="0">
    <w:nsid w:val="55AF6E91"/>
    <w:multiLevelType w:val="hybridMultilevel"/>
    <w:tmpl w:val="17F46F7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2" w15:restartNumberingAfterBreak="0">
    <w:nsid w:val="56DA2CAE"/>
    <w:multiLevelType w:val="multilevel"/>
    <w:tmpl w:val="3E5E177A"/>
    <w:name w:val="NTG Table Bullet List332222222222222"/>
    <w:numStyleLink w:val="Tablenumberlist"/>
  </w:abstractNum>
  <w:abstractNum w:abstractNumId="43" w15:restartNumberingAfterBreak="0">
    <w:nsid w:val="583359D9"/>
    <w:multiLevelType w:val="multilevel"/>
    <w:tmpl w:val="3E5E177A"/>
    <w:name w:val="NTG Table Bullet List332222222"/>
    <w:numStyleLink w:val="Tablenumberlist"/>
  </w:abstractNum>
  <w:abstractNum w:abstractNumId="44" w15:restartNumberingAfterBreak="0">
    <w:nsid w:val="59EA1F6C"/>
    <w:multiLevelType w:val="hybridMultilevel"/>
    <w:tmpl w:val="ECBA592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5" w15:restartNumberingAfterBreak="0">
    <w:nsid w:val="5B9A5FFE"/>
    <w:multiLevelType w:val="multilevel"/>
    <w:tmpl w:val="0C78A7AC"/>
    <w:name w:val="NTG Table Bullet List33222222222222"/>
    <w:numStyleLink w:val="Tablebulletlist"/>
  </w:abstractNum>
  <w:abstractNum w:abstractNumId="46" w15:restartNumberingAfterBreak="0">
    <w:nsid w:val="5D444259"/>
    <w:multiLevelType w:val="multilevel"/>
    <w:tmpl w:val="0C78A7AC"/>
    <w:name w:val="NTG Table Bullet List332222"/>
    <w:numStyleLink w:val="Tablebulletlist"/>
  </w:abstractNum>
  <w:abstractNum w:abstractNumId="47" w15:restartNumberingAfterBreak="0">
    <w:nsid w:val="65361F4D"/>
    <w:multiLevelType w:val="hybridMultilevel"/>
    <w:tmpl w:val="2E667DB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8" w15:restartNumberingAfterBreak="0">
    <w:nsid w:val="656B066E"/>
    <w:multiLevelType w:val="multilevel"/>
    <w:tmpl w:val="F5FEB046"/>
    <w:lvl w:ilvl="0">
      <w:start w:val="1"/>
      <w:numFmt w:val="bullet"/>
      <w:pStyle w:val="Bullets1"/>
      <w:lvlText w:val=""/>
      <w:lvlJc w:val="left"/>
      <w:pPr>
        <w:ind w:left="454" w:hanging="341"/>
      </w:pPr>
      <w:rPr>
        <w:rFonts w:hint="default" w:ascii="Wingdings" w:hAnsi="Wingdings"/>
        <w:color w:val="00B5D1"/>
      </w:rPr>
    </w:lvl>
    <w:lvl w:ilvl="1">
      <w:start w:val="1"/>
      <w:numFmt w:val="bullet"/>
      <w:lvlText w:val=""/>
      <w:lvlJc w:val="left"/>
      <w:pPr>
        <w:tabs>
          <w:tab w:val="num" w:pos="794"/>
        </w:tabs>
        <w:ind w:left="794" w:hanging="340"/>
      </w:pPr>
      <w:rPr>
        <w:rFonts w:hint="default" w:ascii="Symbol" w:hAnsi="Symbol"/>
      </w:rPr>
    </w:lvl>
    <w:lvl w:ilvl="2">
      <w:start w:val="1"/>
      <w:numFmt w:val="bullet"/>
      <w:lvlText w:val="—"/>
      <w:lvlJc w:val="left"/>
      <w:pPr>
        <w:ind w:left="1021" w:hanging="341"/>
      </w:pPr>
      <w:rPr>
        <w:rFonts w:hint="default" w:ascii="Times New Roman" w:hAnsi="Times New Roman" w:cs="Times New Roman"/>
        <w:color w:val="80C58C"/>
      </w:rPr>
    </w:lvl>
    <w:lvl w:ilvl="3">
      <w:start w:val="1"/>
      <w:numFmt w:val="bullet"/>
      <w:lvlText w:val=""/>
      <w:lvlJc w:val="left"/>
      <w:pPr>
        <w:ind w:left="1247" w:hanging="340"/>
      </w:pPr>
      <w:rPr>
        <w:rFonts w:hint="default" w:ascii="Symbol" w:hAnsi="Symbol"/>
        <w:color w:val="F58146"/>
      </w:rPr>
    </w:lvl>
    <w:lvl w:ilvl="4">
      <w:start w:val="1"/>
      <w:numFmt w:val="bullet"/>
      <w:lvlText w:val=""/>
      <w:lvlJc w:val="left"/>
      <w:pPr>
        <w:ind w:left="1474" w:hanging="340"/>
      </w:pPr>
      <w:rPr>
        <w:rFonts w:hint="default" w:ascii="Wingdings" w:hAnsi="Wingdings"/>
        <w:color w:val="E04964"/>
      </w:rPr>
    </w:lvl>
    <w:lvl w:ilvl="5">
      <w:start w:val="1"/>
      <w:numFmt w:val="bullet"/>
      <w:lvlText w:val=""/>
      <w:lvlJc w:val="left"/>
      <w:pPr>
        <w:ind w:left="2160" w:hanging="360"/>
      </w:pPr>
      <w:rPr>
        <w:rFonts w:hint="default" w:ascii="Symbol" w:hAnsi="Symbol"/>
      </w:rPr>
    </w:lvl>
    <w:lvl w:ilvl="6">
      <w:start w:val="1"/>
      <w:numFmt w:val="bullet"/>
      <w:lvlText w:val=""/>
      <w:lvlJc w:val="left"/>
      <w:pPr>
        <w:ind w:left="2520" w:hanging="360"/>
      </w:pPr>
      <w:rPr>
        <w:rFonts w:hint="default" w:ascii="Symbol" w:hAnsi="Symbol"/>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49" w15:restartNumberingAfterBreak="0">
    <w:nsid w:val="69262556"/>
    <w:multiLevelType w:val="multilevel"/>
    <w:tmpl w:val="3E5E177A"/>
    <w:name w:val="NTG Table Bullet List3322222222222222"/>
    <w:numStyleLink w:val="Tablenumberlist"/>
  </w:abstractNum>
  <w:abstractNum w:abstractNumId="50" w15:restartNumberingAfterBreak="0">
    <w:nsid w:val="6F6422E0"/>
    <w:multiLevelType w:val="hybridMultilevel"/>
    <w:tmpl w:val="65585E2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1" w15:restartNumberingAfterBreak="0">
    <w:nsid w:val="736D6C87"/>
    <w:multiLevelType w:val="hybridMultilevel"/>
    <w:tmpl w:val="8C4E29C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2" w15:restartNumberingAfterBreak="0">
    <w:nsid w:val="7453664D"/>
    <w:multiLevelType w:val="multilevel"/>
    <w:tmpl w:val="0C78A7AC"/>
    <w:name w:val="NTG Table Bullet List3322222222222222222"/>
    <w:numStyleLink w:val="Tablebulletlist"/>
  </w:abstractNum>
  <w:abstractNum w:abstractNumId="53" w15:restartNumberingAfterBreak="0">
    <w:nsid w:val="76141D1E"/>
    <w:multiLevelType w:val="multilevel"/>
    <w:tmpl w:val="0C78A7AC"/>
    <w:name w:val="NTG Table Bullet List332222222222"/>
    <w:numStyleLink w:val="Tablebulletlist"/>
  </w:abstractNum>
  <w:abstractNum w:abstractNumId="54" w15:restartNumberingAfterBreak="0">
    <w:nsid w:val="79CC6470"/>
    <w:multiLevelType w:val="multilevel"/>
    <w:tmpl w:val="7E18BD20"/>
    <w:lvl w:ilvl="0">
      <w:start w:val="1"/>
      <w:numFmt w:val="decimal"/>
      <w:pStyle w:val="Heading1"/>
      <w:suff w:val="space"/>
      <w:lvlText w:val="%1."/>
      <w:lvlJc w:val="left"/>
      <w:pPr>
        <w:ind w:left="360" w:hanging="360"/>
      </w:pPr>
      <w:rPr>
        <w:b w:val="0"/>
        <w:i w:val="0"/>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55" w15:restartNumberingAfterBreak="0">
    <w:nsid w:val="7B2454F5"/>
    <w:multiLevelType w:val="hybridMultilevel"/>
    <w:tmpl w:val="8604B710"/>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6" w15:restartNumberingAfterBreak="0">
    <w:nsid w:val="7EB377EB"/>
    <w:multiLevelType w:val="multilevel"/>
    <w:tmpl w:val="2BBEA3BA"/>
    <w:name w:val="NTG Table Bullet List2"/>
    <w:lvl w:ilvl="0">
      <w:start w:val="1"/>
      <w:numFmt w:val="bullet"/>
      <w:lvlText w:val=""/>
      <w:lvlJc w:val="left"/>
      <w:pPr>
        <w:ind w:left="360" w:hanging="360"/>
      </w:pPr>
      <w:rPr>
        <w:rFonts w:hint="default" w:ascii="Symbol" w:hAnsi="Symbol"/>
        <w:color w:val="auto"/>
        <w:sz w:val="22"/>
      </w:rPr>
    </w:lvl>
    <w:lvl w:ilvl="1">
      <w:start w:val="1"/>
      <w:numFmt w:val="bullet"/>
      <w:lvlText w:val="o"/>
      <w:lvlJc w:val="left"/>
      <w:pPr>
        <w:ind w:left="720" w:hanging="360"/>
      </w:pPr>
      <w:rPr>
        <w:rFonts w:hint="default" w:ascii="Courier New" w:hAnsi="Courier New"/>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Symbol" w:hAnsi="Symbol"/>
        <w:color w:val="auto"/>
      </w:rPr>
    </w:lvl>
    <w:lvl w:ilvl="6">
      <w:start w:val="1"/>
      <w:numFmt w:val="bullet"/>
      <w:lvlText w:val="o"/>
      <w:lvlJc w:val="left"/>
      <w:pPr>
        <w:ind w:left="2520" w:hanging="360"/>
      </w:pPr>
      <w:rPr>
        <w:rFonts w:hint="default" w:ascii="Courier New" w:hAnsi="Courier New"/>
        <w:color w:val="auto"/>
      </w:rPr>
    </w:lvl>
    <w:lvl w:ilvl="7">
      <w:start w:val="1"/>
      <w:numFmt w:val="bullet"/>
      <w:lvlText w:val=""/>
      <w:lvlJc w:val="left"/>
      <w:pPr>
        <w:ind w:left="2880" w:hanging="360"/>
      </w:pPr>
      <w:rPr>
        <w:rFonts w:hint="default" w:ascii="Wingdings" w:hAnsi="Wingdings"/>
        <w:color w:val="auto"/>
      </w:rPr>
    </w:lvl>
    <w:lvl w:ilvl="8">
      <w:start w:val="1"/>
      <w:numFmt w:val="bullet"/>
      <w:lvlText w:val=""/>
      <w:lvlJc w:val="left"/>
      <w:pPr>
        <w:ind w:left="3240" w:hanging="360"/>
      </w:pPr>
      <w:rPr>
        <w:rFonts w:hint="default" w:ascii="Wingdings" w:hAnsi="Wingdings"/>
        <w:color w:val="auto"/>
      </w:rPr>
    </w:lvl>
  </w:abstractNum>
  <w:num w:numId="36">
    <w:abstractNumId w:val="62"/>
  </w:num>
  <w:num w:numId="35">
    <w:abstractNumId w:val="61"/>
  </w:num>
  <w:num w:numId="34">
    <w:abstractNumId w:val="60"/>
  </w:num>
  <w:num w:numId="33">
    <w:abstractNumId w:val="59"/>
  </w:num>
  <w:num w:numId="32">
    <w:abstractNumId w:val="58"/>
  </w:num>
  <w:num w:numId="31">
    <w:abstractNumId w:val="57"/>
  </w:num>
  <w:num w:numId="1" w16cid:durableId="571962570">
    <w:abstractNumId w:val="37"/>
  </w:num>
  <w:num w:numId="2" w16cid:durableId="962033362">
    <w:abstractNumId w:val="31"/>
  </w:num>
  <w:num w:numId="3" w16cid:durableId="295768522">
    <w:abstractNumId w:val="20"/>
  </w:num>
  <w:num w:numId="4" w16cid:durableId="566307220">
    <w:abstractNumId w:val="54"/>
  </w:num>
  <w:num w:numId="5" w16cid:durableId="1379084351">
    <w:abstractNumId w:val="36"/>
  </w:num>
  <w:num w:numId="6" w16cid:durableId="1014570426">
    <w:abstractNumId w:val="25"/>
  </w:num>
  <w:num w:numId="7" w16cid:durableId="2083217455">
    <w:abstractNumId w:val="15"/>
  </w:num>
  <w:num w:numId="8" w16cid:durableId="989139076">
    <w:abstractNumId w:val="39"/>
  </w:num>
  <w:num w:numId="9" w16cid:durableId="312681579">
    <w:abstractNumId w:val="24"/>
  </w:num>
  <w:num w:numId="10" w16cid:durableId="578372189">
    <w:abstractNumId w:val="32"/>
  </w:num>
  <w:num w:numId="11" w16cid:durableId="1500727229">
    <w:abstractNumId w:val="34"/>
  </w:num>
  <w:num w:numId="12" w16cid:durableId="1243754976">
    <w:abstractNumId w:val="55"/>
  </w:num>
  <w:num w:numId="13" w16cid:durableId="1355375193">
    <w:abstractNumId w:val="48"/>
  </w:num>
  <w:num w:numId="14" w16cid:durableId="213976134">
    <w:abstractNumId w:val="10"/>
  </w:num>
  <w:num w:numId="15" w16cid:durableId="486475723">
    <w:abstractNumId w:val="50"/>
  </w:num>
  <w:num w:numId="16" w16cid:durableId="1985891558">
    <w:abstractNumId w:val="16"/>
  </w:num>
  <w:num w:numId="17" w16cid:durableId="342317538">
    <w:abstractNumId w:val="5"/>
  </w:num>
  <w:num w:numId="18" w16cid:durableId="1599634266">
    <w:abstractNumId w:val="44"/>
  </w:num>
  <w:num w:numId="19" w16cid:durableId="1344698022">
    <w:abstractNumId w:val="26"/>
  </w:num>
  <w:num w:numId="20" w16cid:durableId="48112012">
    <w:abstractNumId w:val="0"/>
  </w:num>
  <w:num w:numId="21" w16cid:durableId="1678800204">
    <w:abstractNumId w:val="12"/>
  </w:num>
  <w:num w:numId="22" w16cid:durableId="1750073885">
    <w:abstractNumId w:val="22"/>
  </w:num>
  <w:num w:numId="23" w16cid:durableId="66000184">
    <w:abstractNumId w:val="41"/>
  </w:num>
  <w:num w:numId="24" w16cid:durableId="289942504">
    <w:abstractNumId w:val="1"/>
  </w:num>
  <w:num w:numId="25" w16cid:durableId="1280063056">
    <w:abstractNumId w:val="51"/>
  </w:num>
  <w:num w:numId="26" w16cid:durableId="1384210217">
    <w:abstractNumId w:val="47"/>
  </w:num>
  <w:num w:numId="27" w16cid:durableId="567957129">
    <w:abstractNumId w:val="11"/>
  </w:num>
  <w:num w:numId="28" w16cid:durableId="498928038">
    <w:abstractNumId w:val="4"/>
  </w:num>
  <w:num w:numId="29" w16cid:durableId="841702706">
    <w:abstractNumId w:val="2"/>
  </w:num>
  <w:num w:numId="30" w16cid:durableId="462894298">
    <w:abstractNumId w:val="27"/>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DAN JOHN STUART WONG">
    <w15:presenceInfo w15:providerId="AD" w15:userId="S::wongaid@deakin.edu.au::38b87166-ec12-4f7d-828c-f5d336d7f0d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attachedTemplate r:id="rId1"/>
  <w:stylePaneFormatFilter w:val="D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1"/>
  <w:trackRevisions w:val="false"/>
  <w:defaultTabStop w:val="284"/>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A5A"/>
    <w:rsid w:val="00000000"/>
    <w:rsid w:val="00001DDF"/>
    <w:rsid w:val="0000322D"/>
    <w:rsid w:val="00003563"/>
    <w:rsid w:val="00007670"/>
    <w:rsid w:val="00010036"/>
    <w:rsid w:val="00010665"/>
    <w:rsid w:val="00010C88"/>
    <w:rsid w:val="00020463"/>
    <w:rsid w:val="000214EF"/>
    <w:rsid w:val="00022A96"/>
    <w:rsid w:val="0002393A"/>
    <w:rsid w:val="000255A8"/>
    <w:rsid w:val="00027827"/>
    <w:rsid w:val="000279BF"/>
    <w:rsid w:val="00027DB8"/>
    <w:rsid w:val="000307A7"/>
    <w:rsid w:val="00031A96"/>
    <w:rsid w:val="000323E4"/>
    <w:rsid w:val="00032AC4"/>
    <w:rsid w:val="000338F8"/>
    <w:rsid w:val="00036A84"/>
    <w:rsid w:val="00040BF3"/>
    <w:rsid w:val="00041335"/>
    <w:rsid w:val="000415A8"/>
    <w:rsid w:val="00042A5D"/>
    <w:rsid w:val="000430D4"/>
    <w:rsid w:val="000441C7"/>
    <w:rsid w:val="0004577F"/>
    <w:rsid w:val="00046C59"/>
    <w:rsid w:val="00051362"/>
    <w:rsid w:val="000519CD"/>
    <w:rsid w:val="00051F45"/>
    <w:rsid w:val="00052341"/>
    <w:rsid w:val="00052953"/>
    <w:rsid w:val="0005341A"/>
    <w:rsid w:val="00053AEC"/>
    <w:rsid w:val="00056DEF"/>
    <w:rsid w:val="0006100C"/>
    <w:rsid w:val="00062593"/>
    <w:rsid w:val="00064085"/>
    <w:rsid w:val="00066DAB"/>
    <w:rsid w:val="00067598"/>
    <w:rsid w:val="00071E2C"/>
    <w:rsid w:val="000720BE"/>
    <w:rsid w:val="0007259C"/>
    <w:rsid w:val="0007305D"/>
    <w:rsid w:val="000733D4"/>
    <w:rsid w:val="00074573"/>
    <w:rsid w:val="00074DF1"/>
    <w:rsid w:val="00075224"/>
    <w:rsid w:val="00076D2D"/>
    <w:rsid w:val="00080202"/>
    <w:rsid w:val="00080A4F"/>
    <w:rsid w:val="00080DCD"/>
    <w:rsid w:val="00080E22"/>
    <w:rsid w:val="00082573"/>
    <w:rsid w:val="00083A8F"/>
    <w:rsid w:val="000840A3"/>
    <w:rsid w:val="00085062"/>
    <w:rsid w:val="00086A5F"/>
    <w:rsid w:val="00090CD5"/>
    <w:rsid w:val="000911EF"/>
    <w:rsid w:val="00091B27"/>
    <w:rsid w:val="00093788"/>
    <w:rsid w:val="00094D0B"/>
    <w:rsid w:val="000962C5"/>
    <w:rsid w:val="000A385C"/>
    <w:rsid w:val="000A4317"/>
    <w:rsid w:val="000A559C"/>
    <w:rsid w:val="000A7522"/>
    <w:rsid w:val="000B2CA1"/>
    <w:rsid w:val="000B6944"/>
    <w:rsid w:val="000C3C56"/>
    <w:rsid w:val="000C45FE"/>
    <w:rsid w:val="000C546E"/>
    <w:rsid w:val="000D0732"/>
    <w:rsid w:val="000D1F29"/>
    <w:rsid w:val="000D633A"/>
    <w:rsid w:val="000D633D"/>
    <w:rsid w:val="000D644F"/>
    <w:rsid w:val="000D69BD"/>
    <w:rsid w:val="000E035D"/>
    <w:rsid w:val="000E0962"/>
    <w:rsid w:val="000E342B"/>
    <w:rsid w:val="000E38FB"/>
    <w:rsid w:val="000E5DD2"/>
    <w:rsid w:val="000F23D0"/>
    <w:rsid w:val="000F2958"/>
    <w:rsid w:val="000F4805"/>
    <w:rsid w:val="000F56A6"/>
    <w:rsid w:val="000F5983"/>
    <w:rsid w:val="000F6024"/>
    <w:rsid w:val="000F6582"/>
    <w:rsid w:val="001006B3"/>
    <w:rsid w:val="00104E7F"/>
    <w:rsid w:val="00106780"/>
    <w:rsid w:val="001069E5"/>
    <w:rsid w:val="00110AEE"/>
    <w:rsid w:val="001117D8"/>
    <w:rsid w:val="001137EC"/>
    <w:rsid w:val="001152F5"/>
    <w:rsid w:val="0011751F"/>
    <w:rsid w:val="00117743"/>
    <w:rsid w:val="00117F5B"/>
    <w:rsid w:val="00121A41"/>
    <w:rsid w:val="001273F6"/>
    <w:rsid w:val="00130D4A"/>
    <w:rsid w:val="00132658"/>
    <w:rsid w:val="00132719"/>
    <w:rsid w:val="00134104"/>
    <w:rsid w:val="00136A26"/>
    <w:rsid w:val="00142B3F"/>
    <w:rsid w:val="001461AD"/>
    <w:rsid w:val="00146B27"/>
    <w:rsid w:val="00146EA1"/>
    <w:rsid w:val="00147DED"/>
    <w:rsid w:val="001504B1"/>
    <w:rsid w:val="00150DC0"/>
    <w:rsid w:val="00156CD4"/>
    <w:rsid w:val="00161CC6"/>
    <w:rsid w:val="00164A3E"/>
    <w:rsid w:val="00165AA2"/>
    <w:rsid w:val="001664AD"/>
    <w:rsid w:val="00166FF6"/>
    <w:rsid w:val="001679C4"/>
    <w:rsid w:val="00167C2B"/>
    <w:rsid w:val="00167EEA"/>
    <w:rsid w:val="001728C8"/>
    <w:rsid w:val="00172C77"/>
    <w:rsid w:val="001754E8"/>
    <w:rsid w:val="00176123"/>
    <w:rsid w:val="00181620"/>
    <w:rsid w:val="001852AF"/>
    <w:rsid w:val="001871BB"/>
    <w:rsid w:val="001957AD"/>
    <w:rsid w:val="00197B2E"/>
    <w:rsid w:val="001A1167"/>
    <w:rsid w:val="001A21F0"/>
    <w:rsid w:val="001A2B7F"/>
    <w:rsid w:val="001A3AFD"/>
    <w:rsid w:val="001A3E05"/>
    <w:rsid w:val="001A496C"/>
    <w:rsid w:val="001A566D"/>
    <w:rsid w:val="001A6304"/>
    <w:rsid w:val="001A7DE8"/>
    <w:rsid w:val="001B0797"/>
    <w:rsid w:val="001B2B6C"/>
    <w:rsid w:val="001B3F55"/>
    <w:rsid w:val="001B49AD"/>
    <w:rsid w:val="001B4B02"/>
    <w:rsid w:val="001B4D05"/>
    <w:rsid w:val="001C3ACF"/>
    <w:rsid w:val="001D01C4"/>
    <w:rsid w:val="001D0EC6"/>
    <w:rsid w:val="001D0F04"/>
    <w:rsid w:val="001D3B50"/>
    <w:rsid w:val="001D52B0"/>
    <w:rsid w:val="001D5A18"/>
    <w:rsid w:val="001D6CF9"/>
    <w:rsid w:val="001D7CA4"/>
    <w:rsid w:val="001E057F"/>
    <w:rsid w:val="001E07BB"/>
    <w:rsid w:val="001E14EB"/>
    <w:rsid w:val="001E1982"/>
    <w:rsid w:val="001E6632"/>
    <w:rsid w:val="001F2879"/>
    <w:rsid w:val="001F59E6"/>
    <w:rsid w:val="001F5C6E"/>
    <w:rsid w:val="001F7CE9"/>
    <w:rsid w:val="00200093"/>
    <w:rsid w:val="0020019B"/>
    <w:rsid w:val="00202014"/>
    <w:rsid w:val="00202BDC"/>
    <w:rsid w:val="00204F06"/>
    <w:rsid w:val="002052E7"/>
    <w:rsid w:val="0020649A"/>
    <w:rsid w:val="00206936"/>
    <w:rsid w:val="002069B2"/>
    <w:rsid w:val="00206C6F"/>
    <w:rsid w:val="00206FBD"/>
    <w:rsid w:val="00207746"/>
    <w:rsid w:val="00210992"/>
    <w:rsid w:val="00212C14"/>
    <w:rsid w:val="00212C33"/>
    <w:rsid w:val="002146AE"/>
    <w:rsid w:val="00221220"/>
    <w:rsid w:val="00224EB9"/>
    <w:rsid w:val="00230031"/>
    <w:rsid w:val="00230654"/>
    <w:rsid w:val="00230A14"/>
    <w:rsid w:val="00231D98"/>
    <w:rsid w:val="002323F8"/>
    <w:rsid w:val="00233D7C"/>
    <w:rsid w:val="00235C01"/>
    <w:rsid w:val="00236878"/>
    <w:rsid w:val="00236BAE"/>
    <w:rsid w:val="00240C8C"/>
    <w:rsid w:val="00242CAE"/>
    <w:rsid w:val="00242D52"/>
    <w:rsid w:val="00243503"/>
    <w:rsid w:val="00247343"/>
    <w:rsid w:val="002479ED"/>
    <w:rsid w:val="00247C3A"/>
    <w:rsid w:val="00251454"/>
    <w:rsid w:val="00253D9F"/>
    <w:rsid w:val="002549D9"/>
    <w:rsid w:val="00255C6F"/>
    <w:rsid w:val="00262FC7"/>
    <w:rsid w:val="00265C56"/>
    <w:rsid w:val="002716CD"/>
    <w:rsid w:val="00274D4B"/>
    <w:rsid w:val="002757A8"/>
    <w:rsid w:val="00276E09"/>
    <w:rsid w:val="002806F5"/>
    <w:rsid w:val="00280809"/>
    <w:rsid w:val="00281577"/>
    <w:rsid w:val="00286176"/>
    <w:rsid w:val="002917F5"/>
    <w:rsid w:val="00292479"/>
    <w:rsid w:val="002926BC"/>
    <w:rsid w:val="00293A72"/>
    <w:rsid w:val="00297194"/>
    <w:rsid w:val="002A0160"/>
    <w:rsid w:val="002A30C3"/>
    <w:rsid w:val="002A3A5E"/>
    <w:rsid w:val="002A6F6A"/>
    <w:rsid w:val="002A7712"/>
    <w:rsid w:val="002B1448"/>
    <w:rsid w:val="002B38F7"/>
    <w:rsid w:val="002B3EF3"/>
    <w:rsid w:val="002B4487"/>
    <w:rsid w:val="002B5591"/>
    <w:rsid w:val="002B6AA4"/>
    <w:rsid w:val="002C1174"/>
    <w:rsid w:val="002C1AA2"/>
    <w:rsid w:val="002C1FE9"/>
    <w:rsid w:val="002C3EB1"/>
    <w:rsid w:val="002C50D1"/>
    <w:rsid w:val="002C57A4"/>
    <w:rsid w:val="002D310D"/>
    <w:rsid w:val="002D3A57"/>
    <w:rsid w:val="002D3CF2"/>
    <w:rsid w:val="002D78F8"/>
    <w:rsid w:val="002D7D05"/>
    <w:rsid w:val="002E0F9B"/>
    <w:rsid w:val="002E1980"/>
    <w:rsid w:val="002E20C8"/>
    <w:rsid w:val="002E3566"/>
    <w:rsid w:val="002E360A"/>
    <w:rsid w:val="002E4290"/>
    <w:rsid w:val="002E45E3"/>
    <w:rsid w:val="002E5B94"/>
    <w:rsid w:val="002E63D8"/>
    <w:rsid w:val="002E66A6"/>
    <w:rsid w:val="002E7030"/>
    <w:rsid w:val="002E739E"/>
    <w:rsid w:val="002F0DB1"/>
    <w:rsid w:val="002F1F83"/>
    <w:rsid w:val="002F22EC"/>
    <w:rsid w:val="002F2885"/>
    <w:rsid w:val="002F32D0"/>
    <w:rsid w:val="002F3CF1"/>
    <w:rsid w:val="002F45A1"/>
    <w:rsid w:val="003009C2"/>
    <w:rsid w:val="00302EDB"/>
    <w:rsid w:val="003037F9"/>
    <w:rsid w:val="00303E17"/>
    <w:rsid w:val="0030583E"/>
    <w:rsid w:val="0030697D"/>
    <w:rsid w:val="00307FE1"/>
    <w:rsid w:val="003111A0"/>
    <w:rsid w:val="003112FF"/>
    <w:rsid w:val="003164BA"/>
    <w:rsid w:val="003223FE"/>
    <w:rsid w:val="00323A18"/>
    <w:rsid w:val="00324568"/>
    <w:rsid w:val="003258E6"/>
    <w:rsid w:val="0033173B"/>
    <w:rsid w:val="00331F0F"/>
    <w:rsid w:val="00332640"/>
    <w:rsid w:val="003332D7"/>
    <w:rsid w:val="00333C60"/>
    <w:rsid w:val="00336560"/>
    <w:rsid w:val="00340652"/>
    <w:rsid w:val="003411E4"/>
    <w:rsid w:val="00342283"/>
    <w:rsid w:val="00343A87"/>
    <w:rsid w:val="00344A36"/>
    <w:rsid w:val="003456F4"/>
    <w:rsid w:val="00345D05"/>
    <w:rsid w:val="003461BD"/>
    <w:rsid w:val="0034764F"/>
    <w:rsid w:val="003477B6"/>
    <w:rsid w:val="00347FB6"/>
    <w:rsid w:val="003504FD"/>
    <w:rsid w:val="00350881"/>
    <w:rsid w:val="003561BF"/>
    <w:rsid w:val="00357D55"/>
    <w:rsid w:val="00361DC6"/>
    <w:rsid w:val="00362A3D"/>
    <w:rsid w:val="00363513"/>
    <w:rsid w:val="003657E5"/>
    <w:rsid w:val="0036589C"/>
    <w:rsid w:val="00367AAE"/>
    <w:rsid w:val="00371312"/>
    <w:rsid w:val="00371DC7"/>
    <w:rsid w:val="00372827"/>
    <w:rsid w:val="0037338C"/>
    <w:rsid w:val="00374B09"/>
    <w:rsid w:val="003765C6"/>
    <w:rsid w:val="00376BF0"/>
    <w:rsid w:val="00377B21"/>
    <w:rsid w:val="00380A56"/>
    <w:rsid w:val="003812ED"/>
    <w:rsid w:val="00382BE1"/>
    <w:rsid w:val="00383568"/>
    <w:rsid w:val="003859B8"/>
    <w:rsid w:val="00387632"/>
    <w:rsid w:val="00390CE3"/>
    <w:rsid w:val="003920D4"/>
    <w:rsid w:val="00394876"/>
    <w:rsid w:val="00394AAF"/>
    <w:rsid w:val="00394CE5"/>
    <w:rsid w:val="0039627F"/>
    <w:rsid w:val="003A5E41"/>
    <w:rsid w:val="003A6341"/>
    <w:rsid w:val="003A638B"/>
    <w:rsid w:val="003B09A2"/>
    <w:rsid w:val="003B173F"/>
    <w:rsid w:val="003B67FD"/>
    <w:rsid w:val="003B6A61"/>
    <w:rsid w:val="003C20DC"/>
    <w:rsid w:val="003C77CE"/>
    <w:rsid w:val="003D27B6"/>
    <w:rsid w:val="003D42C0"/>
    <w:rsid w:val="003D5B29"/>
    <w:rsid w:val="003D60FD"/>
    <w:rsid w:val="003D7818"/>
    <w:rsid w:val="003E1363"/>
    <w:rsid w:val="003E2445"/>
    <w:rsid w:val="003E3BB2"/>
    <w:rsid w:val="003F10B9"/>
    <w:rsid w:val="003F304D"/>
    <w:rsid w:val="003F5B58"/>
    <w:rsid w:val="0040222A"/>
    <w:rsid w:val="0040406B"/>
    <w:rsid w:val="004047BC"/>
    <w:rsid w:val="00406497"/>
    <w:rsid w:val="004100F7"/>
    <w:rsid w:val="00413E6C"/>
    <w:rsid w:val="00414CB3"/>
    <w:rsid w:val="0041563D"/>
    <w:rsid w:val="00415738"/>
    <w:rsid w:val="00420CF5"/>
    <w:rsid w:val="00421D9A"/>
    <w:rsid w:val="00422874"/>
    <w:rsid w:val="00422C90"/>
    <w:rsid w:val="004238AC"/>
    <w:rsid w:val="00426E25"/>
    <w:rsid w:val="00427D9C"/>
    <w:rsid w:val="00427E7E"/>
    <w:rsid w:val="004309AD"/>
    <w:rsid w:val="00434E35"/>
    <w:rsid w:val="0043561B"/>
    <w:rsid w:val="004433AE"/>
    <w:rsid w:val="00443B6E"/>
    <w:rsid w:val="00447349"/>
    <w:rsid w:val="00450240"/>
    <w:rsid w:val="0045033D"/>
    <w:rsid w:val="00451BB1"/>
    <w:rsid w:val="00451CD9"/>
    <w:rsid w:val="00451FEB"/>
    <w:rsid w:val="004521CB"/>
    <w:rsid w:val="0045420A"/>
    <w:rsid w:val="004554D4"/>
    <w:rsid w:val="00456DF8"/>
    <w:rsid w:val="00457022"/>
    <w:rsid w:val="00460AEC"/>
    <w:rsid w:val="00461744"/>
    <w:rsid w:val="00466185"/>
    <w:rsid w:val="004668A7"/>
    <w:rsid w:val="00466D96"/>
    <w:rsid w:val="00467747"/>
    <w:rsid w:val="00470B86"/>
    <w:rsid w:val="0047107E"/>
    <w:rsid w:val="00473C98"/>
    <w:rsid w:val="00474965"/>
    <w:rsid w:val="00475BC1"/>
    <w:rsid w:val="00476AFC"/>
    <w:rsid w:val="00482DF8"/>
    <w:rsid w:val="004864DE"/>
    <w:rsid w:val="00491743"/>
    <w:rsid w:val="00491F90"/>
    <w:rsid w:val="00494BE5"/>
    <w:rsid w:val="0049546F"/>
    <w:rsid w:val="00496435"/>
    <w:rsid w:val="0049753C"/>
    <w:rsid w:val="004A0EBA"/>
    <w:rsid w:val="004A2538"/>
    <w:rsid w:val="004A4167"/>
    <w:rsid w:val="004A4499"/>
    <w:rsid w:val="004B0C15"/>
    <w:rsid w:val="004B0EFE"/>
    <w:rsid w:val="004B2934"/>
    <w:rsid w:val="004B35EA"/>
    <w:rsid w:val="004B3704"/>
    <w:rsid w:val="004B3B88"/>
    <w:rsid w:val="004B69E4"/>
    <w:rsid w:val="004B7373"/>
    <w:rsid w:val="004C1705"/>
    <w:rsid w:val="004C2BF4"/>
    <w:rsid w:val="004C4088"/>
    <w:rsid w:val="004C6C39"/>
    <w:rsid w:val="004D075F"/>
    <w:rsid w:val="004D1B76"/>
    <w:rsid w:val="004D344E"/>
    <w:rsid w:val="004D6161"/>
    <w:rsid w:val="004D7E81"/>
    <w:rsid w:val="004E019E"/>
    <w:rsid w:val="004E06EC"/>
    <w:rsid w:val="004E2156"/>
    <w:rsid w:val="004E2CB7"/>
    <w:rsid w:val="004E4F81"/>
    <w:rsid w:val="004E67B3"/>
    <w:rsid w:val="004F016A"/>
    <w:rsid w:val="004F0265"/>
    <w:rsid w:val="004F1A87"/>
    <w:rsid w:val="004F2206"/>
    <w:rsid w:val="004F4F4E"/>
    <w:rsid w:val="00500CB8"/>
    <w:rsid w:val="00500F94"/>
    <w:rsid w:val="00502FB3"/>
    <w:rsid w:val="00503DE9"/>
    <w:rsid w:val="00505093"/>
    <w:rsid w:val="0050530C"/>
    <w:rsid w:val="00505DEA"/>
    <w:rsid w:val="00507276"/>
    <w:rsid w:val="00507782"/>
    <w:rsid w:val="00507EEE"/>
    <w:rsid w:val="00512A04"/>
    <w:rsid w:val="00512B69"/>
    <w:rsid w:val="0051533F"/>
    <w:rsid w:val="0052112E"/>
    <w:rsid w:val="005249F5"/>
    <w:rsid w:val="005260F7"/>
    <w:rsid w:val="005322F5"/>
    <w:rsid w:val="00532E2D"/>
    <w:rsid w:val="0054149F"/>
    <w:rsid w:val="00541ABB"/>
    <w:rsid w:val="00543BD1"/>
    <w:rsid w:val="00543BD2"/>
    <w:rsid w:val="0054507C"/>
    <w:rsid w:val="00546938"/>
    <w:rsid w:val="00546D7E"/>
    <w:rsid w:val="005504BA"/>
    <w:rsid w:val="00551B90"/>
    <w:rsid w:val="00553522"/>
    <w:rsid w:val="00556113"/>
    <w:rsid w:val="00560208"/>
    <w:rsid w:val="00561C61"/>
    <w:rsid w:val="005623BB"/>
    <w:rsid w:val="00564C12"/>
    <w:rsid w:val="00564DEC"/>
    <w:rsid w:val="005652B7"/>
    <w:rsid w:val="005654B8"/>
    <w:rsid w:val="0057377F"/>
    <w:rsid w:val="0057487F"/>
    <w:rsid w:val="00575093"/>
    <w:rsid w:val="005762CC"/>
    <w:rsid w:val="00576787"/>
    <w:rsid w:val="005811B6"/>
    <w:rsid w:val="00582930"/>
    <w:rsid w:val="005829C3"/>
    <w:rsid w:val="00582D3D"/>
    <w:rsid w:val="00593E6E"/>
    <w:rsid w:val="00594F9E"/>
    <w:rsid w:val="00595386"/>
    <w:rsid w:val="00595AC7"/>
    <w:rsid w:val="00595DB1"/>
    <w:rsid w:val="00596250"/>
    <w:rsid w:val="00597E10"/>
    <w:rsid w:val="005A3621"/>
    <w:rsid w:val="005A3954"/>
    <w:rsid w:val="005A4AC0"/>
    <w:rsid w:val="005A5FDF"/>
    <w:rsid w:val="005B0FB7"/>
    <w:rsid w:val="005B122A"/>
    <w:rsid w:val="005B5AC2"/>
    <w:rsid w:val="005C01D0"/>
    <w:rsid w:val="005C1E46"/>
    <w:rsid w:val="005C21A0"/>
    <w:rsid w:val="005C2833"/>
    <w:rsid w:val="005C3C84"/>
    <w:rsid w:val="005C7946"/>
    <w:rsid w:val="005D05B0"/>
    <w:rsid w:val="005D3964"/>
    <w:rsid w:val="005D4502"/>
    <w:rsid w:val="005E07EB"/>
    <w:rsid w:val="005E144D"/>
    <w:rsid w:val="005E1500"/>
    <w:rsid w:val="005E1768"/>
    <w:rsid w:val="005E1C77"/>
    <w:rsid w:val="005E3A43"/>
    <w:rsid w:val="005E4038"/>
    <w:rsid w:val="005E51A4"/>
    <w:rsid w:val="005F0E9D"/>
    <w:rsid w:val="005F38CD"/>
    <w:rsid w:val="005F608E"/>
    <w:rsid w:val="005F611C"/>
    <w:rsid w:val="005F77C7"/>
    <w:rsid w:val="0060030B"/>
    <w:rsid w:val="00602558"/>
    <w:rsid w:val="0060389D"/>
    <w:rsid w:val="00603E88"/>
    <w:rsid w:val="00604FF0"/>
    <w:rsid w:val="00605268"/>
    <w:rsid w:val="0061042F"/>
    <w:rsid w:val="006145BB"/>
    <w:rsid w:val="0062040E"/>
    <w:rsid w:val="00620675"/>
    <w:rsid w:val="0062275F"/>
    <w:rsid w:val="00622910"/>
    <w:rsid w:val="00627E5D"/>
    <w:rsid w:val="00632D79"/>
    <w:rsid w:val="006341AC"/>
    <w:rsid w:val="006345AB"/>
    <w:rsid w:val="00640782"/>
    <w:rsid w:val="006433C3"/>
    <w:rsid w:val="00646155"/>
    <w:rsid w:val="00646B47"/>
    <w:rsid w:val="00647AE4"/>
    <w:rsid w:val="0065012C"/>
    <w:rsid w:val="00650A75"/>
    <w:rsid w:val="00650F5B"/>
    <w:rsid w:val="00652783"/>
    <w:rsid w:val="00652801"/>
    <w:rsid w:val="00652DC0"/>
    <w:rsid w:val="00656037"/>
    <w:rsid w:val="00660584"/>
    <w:rsid w:val="00663E5A"/>
    <w:rsid w:val="006642E9"/>
    <w:rsid w:val="006670D7"/>
    <w:rsid w:val="006719EA"/>
    <w:rsid w:val="00671F13"/>
    <w:rsid w:val="00672761"/>
    <w:rsid w:val="0067318C"/>
    <w:rsid w:val="0067400A"/>
    <w:rsid w:val="00674384"/>
    <w:rsid w:val="006747E0"/>
    <w:rsid w:val="0067584A"/>
    <w:rsid w:val="0067633A"/>
    <w:rsid w:val="00681D7E"/>
    <w:rsid w:val="00682987"/>
    <w:rsid w:val="006847AD"/>
    <w:rsid w:val="00685071"/>
    <w:rsid w:val="00690801"/>
    <w:rsid w:val="00690862"/>
    <w:rsid w:val="00690B7D"/>
    <w:rsid w:val="0069114B"/>
    <w:rsid w:val="00691EA7"/>
    <w:rsid w:val="00695949"/>
    <w:rsid w:val="00695E82"/>
    <w:rsid w:val="006A052C"/>
    <w:rsid w:val="006A12FE"/>
    <w:rsid w:val="006A1F14"/>
    <w:rsid w:val="006A6103"/>
    <w:rsid w:val="006A73C4"/>
    <w:rsid w:val="006A756A"/>
    <w:rsid w:val="006B0D06"/>
    <w:rsid w:val="006B290A"/>
    <w:rsid w:val="006B45DC"/>
    <w:rsid w:val="006B5621"/>
    <w:rsid w:val="006B6429"/>
    <w:rsid w:val="006C068D"/>
    <w:rsid w:val="006C0ED2"/>
    <w:rsid w:val="006C1BA8"/>
    <w:rsid w:val="006C1E33"/>
    <w:rsid w:val="006C2980"/>
    <w:rsid w:val="006C31F3"/>
    <w:rsid w:val="006C396A"/>
    <w:rsid w:val="006C7C18"/>
    <w:rsid w:val="006D0C73"/>
    <w:rsid w:val="006D1ADA"/>
    <w:rsid w:val="006D66F7"/>
    <w:rsid w:val="006D6723"/>
    <w:rsid w:val="006D6B8C"/>
    <w:rsid w:val="006E0AFE"/>
    <w:rsid w:val="006E191A"/>
    <w:rsid w:val="006E21E5"/>
    <w:rsid w:val="006E3B5D"/>
    <w:rsid w:val="006F1D9B"/>
    <w:rsid w:val="006F5101"/>
    <w:rsid w:val="007021D8"/>
    <w:rsid w:val="00702D61"/>
    <w:rsid w:val="00705C9D"/>
    <w:rsid w:val="00705F13"/>
    <w:rsid w:val="007112EF"/>
    <w:rsid w:val="00711CAA"/>
    <w:rsid w:val="00712905"/>
    <w:rsid w:val="00712BB0"/>
    <w:rsid w:val="00714F1D"/>
    <w:rsid w:val="00715225"/>
    <w:rsid w:val="007164B8"/>
    <w:rsid w:val="0071689B"/>
    <w:rsid w:val="00717BBA"/>
    <w:rsid w:val="00717FA8"/>
    <w:rsid w:val="00720CC6"/>
    <w:rsid w:val="0072122E"/>
    <w:rsid w:val="00722DDB"/>
    <w:rsid w:val="00723E0D"/>
    <w:rsid w:val="00724728"/>
    <w:rsid w:val="00724F98"/>
    <w:rsid w:val="00726A03"/>
    <w:rsid w:val="00727647"/>
    <w:rsid w:val="00730B9B"/>
    <w:rsid w:val="0073182E"/>
    <w:rsid w:val="007321EA"/>
    <w:rsid w:val="007332FF"/>
    <w:rsid w:val="007372B0"/>
    <w:rsid w:val="007408F5"/>
    <w:rsid w:val="00741EAE"/>
    <w:rsid w:val="00743F1B"/>
    <w:rsid w:val="007467A0"/>
    <w:rsid w:val="00751DA5"/>
    <w:rsid w:val="007534CA"/>
    <w:rsid w:val="0075413F"/>
    <w:rsid w:val="00755248"/>
    <w:rsid w:val="00755854"/>
    <w:rsid w:val="007565E9"/>
    <w:rsid w:val="007608EC"/>
    <w:rsid w:val="0076190B"/>
    <w:rsid w:val="0076299F"/>
    <w:rsid w:val="0076355D"/>
    <w:rsid w:val="00763A2D"/>
    <w:rsid w:val="00764A5C"/>
    <w:rsid w:val="00764D47"/>
    <w:rsid w:val="00765546"/>
    <w:rsid w:val="00765AC8"/>
    <w:rsid w:val="0077320A"/>
    <w:rsid w:val="007761D8"/>
    <w:rsid w:val="00777795"/>
    <w:rsid w:val="00780C4A"/>
    <w:rsid w:val="00781C6B"/>
    <w:rsid w:val="0078207A"/>
    <w:rsid w:val="0078211C"/>
    <w:rsid w:val="00783A57"/>
    <w:rsid w:val="00784C92"/>
    <w:rsid w:val="00785654"/>
    <w:rsid w:val="007859CD"/>
    <w:rsid w:val="007876AF"/>
    <w:rsid w:val="007907E4"/>
    <w:rsid w:val="00790A05"/>
    <w:rsid w:val="00794F14"/>
    <w:rsid w:val="00796461"/>
    <w:rsid w:val="007A3B0A"/>
    <w:rsid w:val="007A46D5"/>
    <w:rsid w:val="007A6A4F"/>
    <w:rsid w:val="007A74DC"/>
    <w:rsid w:val="007B03F5"/>
    <w:rsid w:val="007B2B1A"/>
    <w:rsid w:val="007B47D0"/>
    <w:rsid w:val="007B59D3"/>
    <w:rsid w:val="007B5C09"/>
    <w:rsid w:val="007B5DA2"/>
    <w:rsid w:val="007B63E9"/>
    <w:rsid w:val="007C0966"/>
    <w:rsid w:val="007C19E7"/>
    <w:rsid w:val="007C2CB3"/>
    <w:rsid w:val="007C3B22"/>
    <w:rsid w:val="007C5CFD"/>
    <w:rsid w:val="007C5EC7"/>
    <w:rsid w:val="007C6D9F"/>
    <w:rsid w:val="007D2A04"/>
    <w:rsid w:val="007D43EF"/>
    <w:rsid w:val="007D4893"/>
    <w:rsid w:val="007D746C"/>
    <w:rsid w:val="007D7697"/>
    <w:rsid w:val="007E4922"/>
    <w:rsid w:val="007E70CF"/>
    <w:rsid w:val="007E7472"/>
    <w:rsid w:val="007E74A4"/>
    <w:rsid w:val="007E77E4"/>
    <w:rsid w:val="007F263F"/>
    <w:rsid w:val="007F30A7"/>
    <w:rsid w:val="007F30C3"/>
    <w:rsid w:val="007F33F4"/>
    <w:rsid w:val="007F40E9"/>
    <w:rsid w:val="007F46EA"/>
    <w:rsid w:val="007F5579"/>
    <w:rsid w:val="007F57E3"/>
    <w:rsid w:val="008002E8"/>
    <w:rsid w:val="0080766E"/>
    <w:rsid w:val="008105BE"/>
    <w:rsid w:val="00811169"/>
    <w:rsid w:val="00811CEC"/>
    <w:rsid w:val="00815297"/>
    <w:rsid w:val="00817BA1"/>
    <w:rsid w:val="00820EC8"/>
    <w:rsid w:val="00821558"/>
    <w:rsid w:val="008216B3"/>
    <w:rsid w:val="00822CCE"/>
    <w:rsid w:val="00823022"/>
    <w:rsid w:val="0082634E"/>
    <w:rsid w:val="008313C4"/>
    <w:rsid w:val="008317ED"/>
    <w:rsid w:val="00834DA1"/>
    <w:rsid w:val="00835434"/>
    <w:rsid w:val="008358C0"/>
    <w:rsid w:val="00836FFB"/>
    <w:rsid w:val="0084068C"/>
    <w:rsid w:val="00840CAB"/>
    <w:rsid w:val="00840FD1"/>
    <w:rsid w:val="00842012"/>
    <w:rsid w:val="00842838"/>
    <w:rsid w:val="00844B55"/>
    <w:rsid w:val="00844E8A"/>
    <w:rsid w:val="00854EC1"/>
    <w:rsid w:val="00855057"/>
    <w:rsid w:val="0085524B"/>
    <w:rsid w:val="008560E3"/>
    <w:rsid w:val="0085797F"/>
    <w:rsid w:val="00860804"/>
    <w:rsid w:val="00861DC3"/>
    <w:rsid w:val="00862933"/>
    <w:rsid w:val="00865889"/>
    <w:rsid w:val="00867019"/>
    <w:rsid w:val="00870613"/>
    <w:rsid w:val="008735A9"/>
    <w:rsid w:val="00874390"/>
    <w:rsid w:val="00876B29"/>
    <w:rsid w:val="008770C3"/>
    <w:rsid w:val="00877D20"/>
    <w:rsid w:val="00881C48"/>
    <w:rsid w:val="00885072"/>
    <w:rsid w:val="00885590"/>
    <w:rsid w:val="00885B80"/>
    <w:rsid w:val="00885C30"/>
    <w:rsid w:val="00885E9B"/>
    <w:rsid w:val="00886C9D"/>
    <w:rsid w:val="008908A8"/>
    <w:rsid w:val="00890A6F"/>
    <w:rsid w:val="00893C96"/>
    <w:rsid w:val="0089500A"/>
    <w:rsid w:val="00897C94"/>
    <w:rsid w:val="008A0606"/>
    <w:rsid w:val="008A0F9F"/>
    <w:rsid w:val="008A51A3"/>
    <w:rsid w:val="008A5A61"/>
    <w:rsid w:val="008A73B0"/>
    <w:rsid w:val="008A7C12"/>
    <w:rsid w:val="008B03CE"/>
    <w:rsid w:val="008B0F43"/>
    <w:rsid w:val="008B4A55"/>
    <w:rsid w:val="008B529E"/>
    <w:rsid w:val="008B7C3D"/>
    <w:rsid w:val="008C17FB"/>
    <w:rsid w:val="008C20CE"/>
    <w:rsid w:val="008C7CF5"/>
    <w:rsid w:val="008C7EDB"/>
    <w:rsid w:val="008CD8E7"/>
    <w:rsid w:val="008D1B00"/>
    <w:rsid w:val="008D4A5A"/>
    <w:rsid w:val="008D57B8"/>
    <w:rsid w:val="008D5DF4"/>
    <w:rsid w:val="008D6627"/>
    <w:rsid w:val="008E0087"/>
    <w:rsid w:val="008E0345"/>
    <w:rsid w:val="008E03FC"/>
    <w:rsid w:val="008E38D5"/>
    <w:rsid w:val="008E461F"/>
    <w:rsid w:val="008E506F"/>
    <w:rsid w:val="008E510B"/>
    <w:rsid w:val="008F15CE"/>
    <w:rsid w:val="008F5C16"/>
    <w:rsid w:val="00902B13"/>
    <w:rsid w:val="0090362C"/>
    <w:rsid w:val="00910318"/>
    <w:rsid w:val="00911680"/>
    <w:rsid w:val="00911941"/>
    <w:rsid w:val="009138A0"/>
    <w:rsid w:val="00914596"/>
    <w:rsid w:val="0091619E"/>
    <w:rsid w:val="009176D0"/>
    <w:rsid w:val="009220DD"/>
    <w:rsid w:val="009223E8"/>
    <w:rsid w:val="00925D1F"/>
    <w:rsid w:val="00925F0F"/>
    <w:rsid w:val="00926089"/>
    <w:rsid w:val="00926967"/>
    <w:rsid w:val="00926A66"/>
    <w:rsid w:val="00930C91"/>
    <w:rsid w:val="00931834"/>
    <w:rsid w:val="00932F6B"/>
    <w:rsid w:val="00940675"/>
    <w:rsid w:val="00942646"/>
    <w:rsid w:val="009436FF"/>
    <w:rsid w:val="0094483E"/>
    <w:rsid w:val="009458F8"/>
    <w:rsid w:val="009468BC"/>
    <w:rsid w:val="00946AD4"/>
    <w:rsid w:val="00947CC7"/>
    <w:rsid w:val="00950F4A"/>
    <w:rsid w:val="009528F1"/>
    <w:rsid w:val="00956FEA"/>
    <w:rsid w:val="0095742F"/>
    <w:rsid w:val="00957C73"/>
    <w:rsid w:val="009616DF"/>
    <w:rsid w:val="00963C04"/>
    <w:rsid w:val="00964A2F"/>
    <w:rsid w:val="00964B22"/>
    <w:rsid w:val="0096542F"/>
    <w:rsid w:val="00967FA7"/>
    <w:rsid w:val="00970A2E"/>
    <w:rsid w:val="00971645"/>
    <w:rsid w:val="009756CE"/>
    <w:rsid w:val="00976D63"/>
    <w:rsid w:val="00977919"/>
    <w:rsid w:val="00983000"/>
    <w:rsid w:val="00985AD3"/>
    <w:rsid w:val="009870FA"/>
    <w:rsid w:val="00990233"/>
    <w:rsid w:val="009921C3"/>
    <w:rsid w:val="0099551D"/>
    <w:rsid w:val="009A1F85"/>
    <w:rsid w:val="009A2ECC"/>
    <w:rsid w:val="009A3ABA"/>
    <w:rsid w:val="009A5145"/>
    <w:rsid w:val="009A5897"/>
    <w:rsid w:val="009A5925"/>
    <w:rsid w:val="009A5F24"/>
    <w:rsid w:val="009A61AB"/>
    <w:rsid w:val="009B0B3E"/>
    <w:rsid w:val="009B1913"/>
    <w:rsid w:val="009B6657"/>
    <w:rsid w:val="009B7C35"/>
    <w:rsid w:val="009C0780"/>
    <w:rsid w:val="009C198E"/>
    <w:rsid w:val="009C21F1"/>
    <w:rsid w:val="009C2BEF"/>
    <w:rsid w:val="009D0EB5"/>
    <w:rsid w:val="009D14F9"/>
    <w:rsid w:val="009D2B74"/>
    <w:rsid w:val="009D2DFA"/>
    <w:rsid w:val="009D3154"/>
    <w:rsid w:val="009D63FF"/>
    <w:rsid w:val="009E175D"/>
    <w:rsid w:val="009E3CC2"/>
    <w:rsid w:val="009F06BD"/>
    <w:rsid w:val="009F1372"/>
    <w:rsid w:val="009F2A4D"/>
    <w:rsid w:val="009F2E83"/>
    <w:rsid w:val="009F3302"/>
    <w:rsid w:val="00A00828"/>
    <w:rsid w:val="00A00DE1"/>
    <w:rsid w:val="00A025C2"/>
    <w:rsid w:val="00A03290"/>
    <w:rsid w:val="00A05B57"/>
    <w:rsid w:val="00A07490"/>
    <w:rsid w:val="00A07BDF"/>
    <w:rsid w:val="00A10655"/>
    <w:rsid w:val="00A1197C"/>
    <w:rsid w:val="00A11C1E"/>
    <w:rsid w:val="00A11EFC"/>
    <w:rsid w:val="00A12B64"/>
    <w:rsid w:val="00A140B2"/>
    <w:rsid w:val="00A1675B"/>
    <w:rsid w:val="00A21A61"/>
    <w:rsid w:val="00A22C38"/>
    <w:rsid w:val="00A23169"/>
    <w:rsid w:val="00A25193"/>
    <w:rsid w:val="00A26E80"/>
    <w:rsid w:val="00A31AE8"/>
    <w:rsid w:val="00A3259E"/>
    <w:rsid w:val="00A32B1C"/>
    <w:rsid w:val="00A3327A"/>
    <w:rsid w:val="00A3739D"/>
    <w:rsid w:val="00A37DDA"/>
    <w:rsid w:val="00A37ED8"/>
    <w:rsid w:val="00A43005"/>
    <w:rsid w:val="00A45BF7"/>
    <w:rsid w:val="00A47590"/>
    <w:rsid w:val="00A54161"/>
    <w:rsid w:val="00A5545E"/>
    <w:rsid w:val="00A55922"/>
    <w:rsid w:val="00A63660"/>
    <w:rsid w:val="00A63B44"/>
    <w:rsid w:val="00A71E1C"/>
    <w:rsid w:val="00A7609A"/>
    <w:rsid w:val="00A803F7"/>
    <w:rsid w:val="00A81595"/>
    <w:rsid w:val="00A85715"/>
    <w:rsid w:val="00A87401"/>
    <w:rsid w:val="00A87AD5"/>
    <w:rsid w:val="00A92528"/>
    <w:rsid w:val="00A925EC"/>
    <w:rsid w:val="00A929AA"/>
    <w:rsid w:val="00A92B6B"/>
    <w:rsid w:val="00A93806"/>
    <w:rsid w:val="00A955A9"/>
    <w:rsid w:val="00A97F99"/>
    <w:rsid w:val="00AA2C75"/>
    <w:rsid w:val="00AA3223"/>
    <w:rsid w:val="00AA41D0"/>
    <w:rsid w:val="00AA541E"/>
    <w:rsid w:val="00AB1E23"/>
    <w:rsid w:val="00AB628D"/>
    <w:rsid w:val="00AB7B4A"/>
    <w:rsid w:val="00AC14FF"/>
    <w:rsid w:val="00AC15EE"/>
    <w:rsid w:val="00AC1D8B"/>
    <w:rsid w:val="00AC2F00"/>
    <w:rsid w:val="00AC538D"/>
    <w:rsid w:val="00AC5882"/>
    <w:rsid w:val="00AD0DA4"/>
    <w:rsid w:val="00AD0FF6"/>
    <w:rsid w:val="00AD1EB0"/>
    <w:rsid w:val="00AD3B20"/>
    <w:rsid w:val="00AD3BC1"/>
    <w:rsid w:val="00AD4169"/>
    <w:rsid w:val="00AD4615"/>
    <w:rsid w:val="00AD4F32"/>
    <w:rsid w:val="00AE25C6"/>
    <w:rsid w:val="00AE2FE5"/>
    <w:rsid w:val="00AE306C"/>
    <w:rsid w:val="00AE323C"/>
    <w:rsid w:val="00AE484C"/>
    <w:rsid w:val="00AE6834"/>
    <w:rsid w:val="00AF28C1"/>
    <w:rsid w:val="00AF59FA"/>
    <w:rsid w:val="00AF5F76"/>
    <w:rsid w:val="00B02EF1"/>
    <w:rsid w:val="00B032D1"/>
    <w:rsid w:val="00B07C97"/>
    <w:rsid w:val="00B07EA1"/>
    <w:rsid w:val="00B118DC"/>
    <w:rsid w:val="00B11C67"/>
    <w:rsid w:val="00B13F32"/>
    <w:rsid w:val="00B15754"/>
    <w:rsid w:val="00B15A27"/>
    <w:rsid w:val="00B16993"/>
    <w:rsid w:val="00B2046E"/>
    <w:rsid w:val="00B20E8B"/>
    <w:rsid w:val="00B2199C"/>
    <w:rsid w:val="00B21CB2"/>
    <w:rsid w:val="00B21CBA"/>
    <w:rsid w:val="00B257E1"/>
    <w:rsid w:val="00B2599A"/>
    <w:rsid w:val="00B27AC4"/>
    <w:rsid w:val="00B31C6A"/>
    <w:rsid w:val="00B343CC"/>
    <w:rsid w:val="00B349F7"/>
    <w:rsid w:val="00B37433"/>
    <w:rsid w:val="00B37AF4"/>
    <w:rsid w:val="00B37B2A"/>
    <w:rsid w:val="00B404E4"/>
    <w:rsid w:val="00B43C75"/>
    <w:rsid w:val="00B44963"/>
    <w:rsid w:val="00B44AF3"/>
    <w:rsid w:val="00B44C85"/>
    <w:rsid w:val="00B4592C"/>
    <w:rsid w:val="00B47ABC"/>
    <w:rsid w:val="00B5084A"/>
    <w:rsid w:val="00B526F9"/>
    <w:rsid w:val="00B54ED1"/>
    <w:rsid w:val="00B555F1"/>
    <w:rsid w:val="00B55ACE"/>
    <w:rsid w:val="00B560B4"/>
    <w:rsid w:val="00B606A1"/>
    <w:rsid w:val="00B614F7"/>
    <w:rsid w:val="00B61B26"/>
    <w:rsid w:val="00B61FF3"/>
    <w:rsid w:val="00B62C56"/>
    <w:rsid w:val="00B63CF0"/>
    <w:rsid w:val="00B6562B"/>
    <w:rsid w:val="00B675B2"/>
    <w:rsid w:val="00B67E17"/>
    <w:rsid w:val="00B735AE"/>
    <w:rsid w:val="00B74D3D"/>
    <w:rsid w:val="00B7611A"/>
    <w:rsid w:val="00B81261"/>
    <w:rsid w:val="00B8223E"/>
    <w:rsid w:val="00B832AE"/>
    <w:rsid w:val="00B83E5C"/>
    <w:rsid w:val="00B85064"/>
    <w:rsid w:val="00B861DD"/>
    <w:rsid w:val="00B86678"/>
    <w:rsid w:val="00B873E5"/>
    <w:rsid w:val="00B87A05"/>
    <w:rsid w:val="00B9260A"/>
    <w:rsid w:val="00B92F9B"/>
    <w:rsid w:val="00B932EF"/>
    <w:rsid w:val="00B941B3"/>
    <w:rsid w:val="00B96513"/>
    <w:rsid w:val="00BA0785"/>
    <w:rsid w:val="00BA18C2"/>
    <w:rsid w:val="00BA1D47"/>
    <w:rsid w:val="00BA2E16"/>
    <w:rsid w:val="00BA499E"/>
    <w:rsid w:val="00BA66F0"/>
    <w:rsid w:val="00BA7D33"/>
    <w:rsid w:val="00BA7D7D"/>
    <w:rsid w:val="00BA7DF7"/>
    <w:rsid w:val="00BB0DB0"/>
    <w:rsid w:val="00BB1FFC"/>
    <w:rsid w:val="00BB2239"/>
    <w:rsid w:val="00BB2AE7"/>
    <w:rsid w:val="00BB336D"/>
    <w:rsid w:val="00BB62AD"/>
    <w:rsid w:val="00BB6464"/>
    <w:rsid w:val="00BC0515"/>
    <w:rsid w:val="00BC1BB8"/>
    <w:rsid w:val="00BC2AEE"/>
    <w:rsid w:val="00BC4969"/>
    <w:rsid w:val="00BD2254"/>
    <w:rsid w:val="00BD7786"/>
    <w:rsid w:val="00BD7FE1"/>
    <w:rsid w:val="00BE0792"/>
    <w:rsid w:val="00BE3044"/>
    <w:rsid w:val="00BE37CA"/>
    <w:rsid w:val="00BE6144"/>
    <w:rsid w:val="00BE635A"/>
    <w:rsid w:val="00BE7A25"/>
    <w:rsid w:val="00BF0E93"/>
    <w:rsid w:val="00BF17E9"/>
    <w:rsid w:val="00BF2ABB"/>
    <w:rsid w:val="00BF5099"/>
    <w:rsid w:val="00BF5345"/>
    <w:rsid w:val="00BF58DD"/>
    <w:rsid w:val="00BF5920"/>
    <w:rsid w:val="00C06F29"/>
    <w:rsid w:val="00C10F10"/>
    <w:rsid w:val="00C15D4D"/>
    <w:rsid w:val="00C175DC"/>
    <w:rsid w:val="00C206BA"/>
    <w:rsid w:val="00C20946"/>
    <w:rsid w:val="00C214DF"/>
    <w:rsid w:val="00C21C6A"/>
    <w:rsid w:val="00C2475E"/>
    <w:rsid w:val="00C30171"/>
    <w:rsid w:val="00C309D8"/>
    <w:rsid w:val="00C3162B"/>
    <w:rsid w:val="00C3166B"/>
    <w:rsid w:val="00C411FC"/>
    <w:rsid w:val="00C4141B"/>
    <w:rsid w:val="00C42AC3"/>
    <w:rsid w:val="00C43519"/>
    <w:rsid w:val="00C4486D"/>
    <w:rsid w:val="00C51537"/>
    <w:rsid w:val="00C523DD"/>
    <w:rsid w:val="00C52734"/>
    <w:rsid w:val="00C52BC3"/>
    <w:rsid w:val="00C605D7"/>
    <w:rsid w:val="00C60985"/>
    <w:rsid w:val="00C61AFA"/>
    <w:rsid w:val="00C61D64"/>
    <w:rsid w:val="00C62099"/>
    <w:rsid w:val="00C64EA3"/>
    <w:rsid w:val="00C65569"/>
    <w:rsid w:val="00C65B21"/>
    <w:rsid w:val="00C66983"/>
    <w:rsid w:val="00C71C9B"/>
    <w:rsid w:val="00C72867"/>
    <w:rsid w:val="00C74D6F"/>
    <w:rsid w:val="00C75E81"/>
    <w:rsid w:val="00C75F52"/>
    <w:rsid w:val="00C76B4A"/>
    <w:rsid w:val="00C800F1"/>
    <w:rsid w:val="00C80AC5"/>
    <w:rsid w:val="00C80B89"/>
    <w:rsid w:val="00C836A4"/>
    <w:rsid w:val="00C851EA"/>
    <w:rsid w:val="00C8610C"/>
    <w:rsid w:val="00C86533"/>
    <w:rsid w:val="00C86609"/>
    <w:rsid w:val="00C86768"/>
    <w:rsid w:val="00C90A2D"/>
    <w:rsid w:val="00C92B4C"/>
    <w:rsid w:val="00C94AA9"/>
    <w:rsid w:val="00C954F6"/>
    <w:rsid w:val="00C964B0"/>
    <w:rsid w:val="00C96E25"/>
    <w:rsid w:val="00CA20B6"/>
    <w:rsid w:val="00CA3E09"/>
    <w:rsid w:val="00CA6BC5"/>
    <w:rsid w:val="00CB3827"/>
    <w:rsid w:val="00CB6A67"/>
    <w:rsid w:val="00CC083B"/>
    <w:rsid w:val="00CC1DE8"/>
    <w:rsid w:val="00CC2828"/>
    <w:rsid w:val="00CC3027"/>
    <w:rsid w:val="00CC3710"/>
    <w:rsid w:val="00CC52D6"/>
    <w:rsid w:val="00CC61CD"/>
    <w:rsid w:val="00CC7EF8"/>
    <w:rsid w:val="00CD0EC7"/>
    <w:rsid w:val="00CD49EA"/>
    <w:rsid w:val="00CD5011"/>
    <w:rsid w:val="00CD5128"/>
    <w:rsid w:val="00CD6399"/>
    <w:rsid w:val="00CE2F37"/>
    <w:rsid w:val="00CE640F"/>
    <w:rsid w:val="00CE76BC"/>
    <w:rsid w:val="00CF0B0E"/>
    <w:rsid w:val="00CF2759"/>
    <w:rsid w:val="00CF2D2F"/>
    <w:rsid w:val="00CF410A"/>
    <w:rsid w:val="00CF498E"/>
    <w:rsid w:val="00CF540E"/>
    <w:rsid w:val="00CF5CEC"/>
    <w:rsid w:val="00CF69DE"/>
    <w:rsid w:val="00D00A8D"/>
    <w:rsid w:val="00D02F07"/>
    <w:rsid w:val="00D058F1"/>
    <w:rsid w:val="00D07453"/>
    <w:rsid w:val="00D078B5"/>
    <w:rsid w:val="00D10710"/>
    <w:rsid w:val="00D17414"/>
    <w:rsid w:val="00D23346"/>
    <w:rsid w:val="00D26CA0"/>
    <w:rsid w:val="00D27044"/>
    <w:rsid w:val="00D27EBE"/>
    <w:rsid w:val="00D32A9D"/>
    <w:rsid w:val="00D365C9"/>
    <w:rsid w:val="00D36A49"/>
    <w:rsid w:val="00D45993"/>
    <w:rsid w:val="00D45E67"/>
    <w:rsid w:val="00D517C6"/>
    <w:rsid w:val="00D51D08"/>
    <w:rsid w:val="00D521C1"/>
    <w:rsid w:val="00D5251E"/>
    <w:rsid w:val="00D57908"/>
    <w:rsid w:val="00D60028"/>
    <w:rsid w:val="00D60135"/>
    <w:rsid w:val="00D60901"/>
    <w:rsid w:val="00D64806"/>
    <w:rsid w:val="00D71D84"/>
    <w:rsid w:val="00D72464"/>
    <w:rsid w:val="00D740B4"/>
    <w:rsid w:val="00D768EB"/>
    <w:rsid w:val="00D8057F"/>
    <w:rsid w:val="00D809ED"/>
    <w:rsid w:val="00D810DB"/>
    <w:rsid w:val="00D816E5"/>
    <w:rsid w:val="00D82A3F"/>
    <w:rsid w:val="00D82D1E"/>
    <w:rsid w:val="00D832D9"/>
    <w:rsid w:val="00D90F00"/>
    <w:rsid w:val="00D91EF4"/>
    <w:rsid w:val="00D94C13"/>
    <w:rsid w:val="00D94F6B"/>
    <w:rsid w:val="00D950DA"/>
    <w:rsid w:val="00D975C0"/>
    <w:rsid w:val="00DA255F"/>
    <w:rsid w:val="00DA3E08"/>
    <w:rsid w:val="00DA5285"/>
    <w:rsid w:val="00DA6F9E"/>
    <w:rsid w:val="00DB0D8B"/>
    <w:rsid w:val="00DB191D"/>
    <w:rsid w:val="00DB1984"/>
    <w:rsid w:val="00DB21A0"/>
    <w:rsid w:val="00DB4F91"/>
    <w:rsid w:val="00DB5B79"/>
    <w:rsid w:val="00DB5BBC"/>
    <w:rsid w:val="00DB7DC5"/>
    <w:rsid w:val="00DC1E75"/>
    <w:rsid w:val="00DC1EF7"/>
    <w:rsid w:val="00DC1F0F"/>
    <w:rsid w:val="00DC2DF1"/>
    <w:rsid w:val="00DC3117"/>
    <w:rsid w:val="00DC515C"/>
    <w:rsid w:val="00DC5DD9"/>
    <w:rsid w:val="00DC6D2D"/>
    <w:rsid w:val="00DC6FDF"/>
    <w:rsid w:val="00DD2113"/>
    <w:rsid w:val="00DD64C2"/>
    <w:rsid w:val="00DD67EF"/>
    <w:rsid w:val="00DE1216"/>
    <w:rsid w:val="00DE2DDB"/>
    <w:rsid w:val="00DE33B5"/>
    <w:rsid w:val="00DE5E18"/>
    <w:rsid w:val="00DE6E01"/>
    <w:rsid w:val="00DF0487"/>
    <w:rsid w:val="00DF3B1C"/>
    <w:rsid w:val="00DF5EA4"/>
    <w:rsid w:val="00DF684C"/>
    <w:rsid w:val="00DF703C"/>
    <w:rsid w:val="00E02681"/>
    <w:rsid w:val="00E02792"/>
    <w:rsid w:val="00E034D8"/>
    <w:rsid w:val="00E04CC0"/>
    <w:rsid w:val="00E110A0"/>
    <w:rsid w:val="00E144D5"/>
    <w:rsid w:val="00E15816"/>
    <w:rsid w:val="00E160D5"/>
    <w:rsid w:val="00E212D9"/>
    <w:rsid w:val="00E239FF"/>
    <w:rsid w:val="00E27D7B"/>
    <w:rsid w:val="00E30556"/>
    <w:rsid w:val="00E30981"/>
    <w:rsid w:val="00E32178"/>
    <w:rsid w:val="00E32C7B"/>
    <w:rsid w:val="00E33136"/>
    <w:rsid w:val="00E33493"/>
    <w:rsid w:val="00E3484A"/>
    <w:rsid w:val="00E34D7C"/>
    <w:rsid w:val="00E36C7E"/>
    <w:rsid w:val="00E3723D"/>
    <w:rsid w:val="00E42D1E"/>
    <w:rsid w:val="00E44C89"/>
    <w:rsid w:val="00E4525C"/>
    <w:rsid w:val="00E470F6"/>
    <w:rsid w:val="00E50FB9"/>
    <w:rsid w:val="00E5254D"/>
    <w:rsid w:val="00E5301C"/>
    <w:rsid w:val="00E53233"/>
    <w:rsid w:val="00E61BA2"/>
    <w:rsid w:val="00E63864"/>
    <w:rsid w:val="00E6403F"/>
    <w:rsid w:val="00E64725"/>
    <w:rsid w:val="00E6503C"/>
    <w:rsid w:val="00E714D0"/>
    <w:rsid w:val="00E75449"/>
    <w:rsid w:val="00E770C4"/>
    <w:rsid w:val="00E83D29"/>
    <w:rsid w:val="00E84C5A"/>
    <w:rsid w:val="00E8528B"/>
    <w:rsid w:val="00E858C9"/>
    <w:rsid w:val="00E861DB"/>
    <w:rsid w:val="00E9064F"/>
    <w:rsid w:val="00E90BDE"/>
    <w:rsid w:val="00E91602"/>
    <w:rsid w:val="00E93406"/>
    <w:rsid w:val="00E94902"/>
    <w:rsid w:val="00E956C5"/>
    <w:rsid w:val="00E9579A"/>
    <w:rsid w:val="00E95C39"/>
    <w:rsid w:val="00EA0369"/>
    <w:rsid w:val="00EA2835"/>
    <w:rsid w:val="00EA2C39"/>
    <w:rsid w:val="00EA7ED3"/>
    <w:rsid w:val="00EA7EE1"/>
    <w:rsid w:val="00EB03B4"/>
    <w:rsid w:val="00EB0A3C"/>
    <w:rsid w:val="00EB0A96"/>
    <w:rsid w:val="00EB246D"/>
    <w:rsid w:val="00EB722C"/>
    <w:rsid w:val="00EB77F9"/>
    <w:rsid w:val="00EC0079"/>
    <w:rsid w:val="00EC0BF0"/>
    <w:rsid w:val="00EC1696"/>
    <w:rsid w:val="00EC1B2F"/>
    <w:rsid w:val="00EC2C3A"/>
    <w:rsid w:val="00EC33A8"/>
    <w:rsid w:val="00EC5769"/>
    <w:rsid w:val="00EC72E9"/>
    <w:rsid w:val="00EC7619"/>
    <w:rsid w:val="00EC781C"/>
    <w:rsid w:val="00EC7AD0"/>
    <w:rsid w:val="00EC7D00"/>
    <w:rsid w:val="00ED0304"/>
    <w:rsid w:val="00ED087C"/>
    <w:rsid w:val="00ED0A42"/>
    <w:rsid w:val="00ED1187"/>
    <w:rsid w:val="00ED4324"/>
    <w:rsid w:val="00EE194C"/>
    <w:rsid w:val="00EE3479"/>
    <w:rsid w:val="00EE38FA"/>
    <w:rsid w:val="00EE3E2C"/>
    <w:rsid w:val="00EE5D23"/>
    <w:rsid w:val="00EE5F70"/>
    <w:rsid w:val="00EE72D9"/>
    <w:rsid w:val="00EE750D"/>
    <w:rsid w:val="00EE7812"/>
    <w:rsid w:val="00EF18C7"/>
    <w:rsid w:val="00EF3CA4"/>
    <w:rsid w:val="00EF4086"/>
    <w:rsid w:val="00EF5E1F"/>
    <w:rsid w:val="00EF7859"/>
    <w:rsid w:val="00F014DA"/>
    <w:rsid w:val="00F01BE6"/>
    <w:rsid w:val="00F02357"/>
    <w:rsid w:val="00F02591"/>
    <w:rsid w:val="00F03081"/>
    <w:rsid w:val="00F10896"/>
    <w:rsid w:val="00F12BF8"/>
    <w:rsid w:val="00F14273"/>
    <w:rsid w:val="00F17692"/>
    <w:rsid w:val="00F208CF"/>
    <w:rsid w:val="00F24F21"/>
    <w:rsid w:val="00F2661F"/>
    <w:rsid w:val="00F26BE3"/>
    <w:rsid w:val="00F30056"/>
    <w:rsid w:val="00F32BB5"/>
    <w:rsid w:val="00F34A82"/>
    <w:rsid w:val="00F376AE"/>
    <w:rsid w:val="00F41B0A"/>
    <w:rsid w:val="00F45AFE"/>
    <w:rsid w:val="00F474BB"/>
    <w:rsid w:val="00F501F4"/>
    <w:rsid w:val="00F5696E"/>
    <w:rsid w:val="00F60317"/>
    <w:rsid w:val="00F60EFF"/>
    <w:rsid w:val="00F61524"/>
    <w:rsid w:val="00F6180B"/>
    <w:rsid w:val="00F62874"/>
    <w:rsid w:val="00F67C15"/>
    <w:rsid w:val="00F67D2D"/>
    <w:rsid w:val="00F723B1"/>
    <w:rsid w:val="00F76344"/>
    <w:rsid w:val="00F85A2B"/>
    <w:rsid w:val="00F860CC"/>
    <w:rsid w:val="00F86C77"/>
    <w:rsid w:val="00F86EB7"/>
    <w:rsid w:val="00F87339"/>
    <w:rsid w:val="00F90858"/>
    <w:rsid w:val="00F91F38"/>
    <w:rsid w:val="00F94398"/>
    <w:rsid w:val="00F959C6"/>
    <w:rsid w:val="00FA1757"/>
    <w:rsid w:val="00FA4629"/>
    <w:rsid w:val="00FA5702"/>
    <w:rsid w:val="00FB0845"/>
    <w:rsid w:val="00FB177E"/>
    <w:rsid w:val="00FB2B56"/>
    <w:rsid w:val="00FB2E9A"/>
    <w:rsid w:val="00FB4E3A"/>
    <w:rsid w:val="00FB798A"/>
    <w:rsid w:val="00FB7DE4"/>
    <w:rsid w:val="00FC0B39"/>
    <w:rsid w:val="00FC12BF"/>
    <w:rsid w:val="00FC1A7C"/>
    <w:rsid w:val="00FC2C60"/>
    <w:rsid w:val="00FC2DF4"/>
    <w:rsid w:val="00FC64AB"/>
    <w:rsid w:val="00FC71D8"/>
    <w:rsid w:val="00FD0CB2"/>
    <w:rsid w:val="00FD3E6F"/>
    <w:rsid w:val="00FD50BF"/>
    <w:rsid w:val="00FD51B9"/>
    <w:rsid w:val="00FD5351"/>
    <w:rsid w:val="00FE2983"/>
    <w:rsid w:val="00FE2A39"/>
    <w:rsid w:val="00FE2EF6"/>
    <w:rsid w:val="00FE3F44"/>
    <w:rsid w:val="00FE4D79"/>
    <w:rsid w:val="00FF0FCF"/>
    <w:rsid w:val="00FF39CF"/>
    <w:rsid w:val="00FF42F0"/>
    <w:rsid w:val="00FF7159"/>
    <w:rsid w:val="00FF7351"/>
    <w:rsid w:val="00FF792F"/>
    <w:rsid w:val="012EA663"/>
    <w:rsid w:val="02AE0F48"/>
    <w:rsid w:val="04E4F1E6"/>
    <w:rsid w:val="050A3263"/>
    <w:rsid w:val="050FE19E"/>
    <w:rsid w:val="057D7551"/>
    <w:rsid w:val="05AA6A36"/>
    <w:rsid w:val="09BE68DD"/>
    <w:rsid w:val="0ADE3C89"/>
    <w:rsid w:val="0B407E83"/>
    <w:rsid w:val="0B6F3404"/>
    <w:rsid w:val="0C78A32A"/>
    <w:rsid w:val="0D5D3AA4"/>
    <w:rsid w:val="0DADA1FB"/>
    <w:rsid w:val="0E2A6C4A"/>
    <w:rsid w:val="0ED43465"/>
    <w:rsid w:val="0EE1876C"/>
    <w:rsid w:val="0F0B2F3A"/>
    <w:rsid w:val="0F222BF8"/>
    <w:rsid w:val="11E56B9B"/>
    <w:rsid w:val="1229E83E"/>
    <w:rsid w:val="142B506C"/>
    <w:rsid w:val="1464F7DC"/>
    <w:rsid w:val="152F53AC"/>
    <w:rsid w:val="16AA519A"/>
    <w:rsid w:val="178E0F27"/>
    <w:rsid w:val="17AD13B6"/>
    <w:rsid w:val="1886021F"/>
    <w:rsid w:val="18F49E76"/>
    <w:rsid w:val="191B1147"/>
    <w:rsid w:val="1A5E0125"/>
    <w:rsid w:val="1B2DDED9"/>
    <w:rsid w:val="1B516A65"/>
    <w:rsid w:val="1C2FD849"/>
    <w:rsid w:val="1DE08066"/>
    <w:rsid w:val="1E1AD56D"/>
    <w:rsid w:val="1E26C79E"/>
    <w:rsid w:val="1EA53A91"/>
    <w:rsid w:val="1F36D6FD"/>
    <w:rsid w:val="20B6AF79"/>
    <w:rsid w:val="20E9D55B"/>
    <w:rsid w:val="2161A2BC"/>
    <w:rsid w:val="2197BDFB"/>
    <w:rsid w:val="244DF2B8"/>
    <w:rsid w:val="2501936B"/>
    <w:rsid w:val="251846D1"/>
    <w:rsid w:val="25AEF6F6"/>
    <w:rsid w:val="25E1ADED"/>
    <w:rsid w:val="26C741C6"/>
    <w:rsid w:val="26D17EBC"/>
    <w:rsid w:val="274A8428"/>
    <w:rsid w:val="27BF8B72"/>
    <w:rsid w:val="2861333E"/>
    <w:rsid w:val="28B11788"/>
    <w:rsid w:val="28D0991D"/>
    <w:rsid w:val="292214D4"/>
    <w:rsid w:val="29B99331"/>
    <w:rsid w:val="29CEBF72"/>
    <w:rsid w:val="2AA74CF2"/>
    <w:rsid w:val="2C5E03EE"/>
    <w:rsid w:val="2E9035AC"/>
    <w:rsid w:val="2EA3AD11"/>
    <w:rsid w:val="2FC6F452"/>
    <w:rsid w:val="30FA6A52"/>
    <w:rsid w:val="34C1A20D"/>
    <w:rsid w:val="35396228"/>
    <w:rsid w:val="35B50229"/>
    <w:rsid w:val="362F3E96"/>
    <w:rsid w:val="3769CE24"/>
    <w:rsid w:val="37CFC960"/>
    <w:rsid w:val="3970BB51"/>
    <w:rsid w:val="398ADF05"/>
    <w:rsid w:val="3C5E68B9"/>
    <w:rsid w:val="3C946E59"/>
    <w:rsid w:val="3CF7FF63"/>
    <w:rsid w:val="3EAFD279"/>
    <w:rsid w:val="4255ECF0"/>
    <w:rsid w:val="42BFB608"/>
    <w:rsid w:val="4410A63D"/>
    <w:rsid w:val="443BBA73"/>
    <w:rsid w:val="44A5EF3C"/>
    <w:rsid w:val="44C7BE36"/>
    <w:rsid w:val="45D69650"/>
    <w:rsid w:val="45DF773B"/>
    <w:rsid w:val="4643BEC5"/>
    <w:rsid w:val="471835F9"/>
    <w:rsid w:val="48190066"/>
    <w:rsid w:val="48B3ED3E"/>
    <w:rsid w:val="4A54330F"/>
    <w:rsid w:val="4AA12478"/>
    <w:rsid w:val="4B9A3C49"/>
    <w:rsid w:val="4C3CF4D9"/>
    <w:rsid w:val="4C87A898"/>
    <w:rsid w:val="4C94B774"/>
    <w:rsid w:val="4DD8C53A"/>
    <w:rsid w:val="4DE63862"/>
    <w:rsid w:val="4E25F4FD"/>
    <w:rsid w:val="4E6C615A"/>
    <w:rsid w:val="4E8D1D50"/>
    <w:rsid w:val="4ED958E0"/>
    <w:rsid w:val="501D3BEC"/>
    <w:rsid w:val="503F2EFF"/>
    <w:rsid w:val="546E713A"/>
    <w:rsid w:val="55AC467E"/>
    <w:rsid w:val="5744FC10"/>
    <w:rsid w:val="5BE50851"/>
    <w:rsid w:val="5D5E5371"/>
    <w:rsid w:val="5E209E4D"/>
    <w:rsid w:val="60A9A895"/>
    <w:rsid w:val="61708D31"/>
    <w:rsid w:val="627436EF"/>
    <w:rsid w:val="6501A89C"/>
    <w:rsid w:val="65074A9C"/>
    <w:rsid w:val="6705110D"/>
    <w:rsid w:val="67B31BE4"/>
    <w:rsid w:val="68022136"/>
    <w:rsid w:val="687D42AD"/>
    <w:rsid w:val="69241851"/>
    <w:rsid w:val="6A2F1900"/>
    <w:rsid w:val="6AA2CB9D"/>
    <w:rsid w:val="6BC62FA3"/>
    <w:rsid w:val="6BD90106"/>
    <w:rsid w:val="6C47C9B0"/>
    <w:rsid w:val="6DB3F602"/>
    <w:rsid w:val="6DF821F6"/>
    <w:rsid w:val="6E93D329"/>
    <w:rsid w:val="6F41B960"/>
    <w:rsid w:val="6F539AE9"/>
    <w:rsid w:val="7029D98A"/>
    <w:rsid w:val="70415FD6"/>
    <w:rsid w:val="717BC9D9"/>
    <w:rsid w:val="73198B88"/>
    <w:rsid w:val="731E8E8A"/>
    <w:rsid w:val="733ED956"/>
    <w:rsid w:val="74CCB26E"/>
    <w:rsid w:val="75EDC5C7"/>
    <w:rsid w:val="7684A331"/>
    <w:rsid w:val="769A4D78"/>
    <w:rsid w:val="76F971A4"/>
    <w:rsid w:val="77407707"/>
    <w:rsid w:val="7A5A82C7"/>
    <w:rsid w:val="7BE47546"/>
    <w:rsid w:val="7CCC0605"/>
    <w:rsid w:val="7D09D9E8"/>
    <w:rsid w:val="7D0FC5AC"/>
    <w:rsid w:val="7DF50D4B"/>
    <w:rsid w:val="7F0E33CC"/>
    <w:rsid w:val="7F75749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F8DF30"/>
  <w15:docId w15:val="{AB6151C2-C703-421D-9E9E-0FFE2A01ED4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Calibri" w:cs="Times New Roman"/>
        <w:sz w:val="22"/>
        <w:szCs w:val="22"/>
        <w:lang w:val="en-AU"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2" w:qFormat="1"/>
    <w:lsdException w:name="heading 2" w:uiPriority="2" w:semiHidden="1" w:unhideWhenUsed="1" w:qFormat="1"/>
    <w:lsdException w:name="heading 3" w:uiPriority="2" w:semiHidden="1" w:unhideWhenUsed="1" w:qFormat="1"/>
    <w:lsdException w:name="heading 4" w:uiPriority="2" w:semiHidden="1" w:unhideWhenUsed="1"/>
    <w:lsdException w:name="heading 5" w:uiPriority="2"/>
    <w:lsdException w:name="heading 6" w:uiPriority="2"/>
    <w:lsdException w:name="heading 7" w:uiPriority="2"/>
    <w:lsdException w:name="heading 8" w:uiPriority="2"/>
    <w:lsdException w:name="heading 9" w:uiPriority="2"/>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8" w:semiHidden="1" w:unhideWhenUsed="1"/>
    <w:lsdException w:name="footer" w:semiHidden="1" w:unhideWhenUsed="1"/>
    <w:lsdException w:name="index heading" w:semiHidden="1" w:unhideWhenUsed="1"/>
    <w:lsdException w:name="caption" w:uiPriority="35"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8"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uiPriority="0" w:semiHidden="1" w:unhideWhenUsed="1"/>
    <w:lsdException w:name="List 2" w:semiHidden="1" w:unhideWhenUsed="1"/>
    <w:lsdException w:name="List 3" w:semiHidden="1" w:unhideWhenUsed="1"/>
    <w:lsdException w:name="List 4" w:semiHidden="1" w:unhideWhenUsed="1"/>
    <w:lsdException w:name="List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semiHidden="1" w:unhideWhenUsed="1"/>
    <w:lsdException w:name="Hyperlink" w:semiHidden="1" w:unhideWhenUsed="1"/>
    <w:lsdException w:name="FollowedHyperlink" w:semiHidden="1" w:unhideWhenUsed="1"/>
    <w:lsdException w:name="Strong" w:uiPriority="22" w:semiHidden="1"/>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semiHidden="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lsdException w:name="Intense Emphasis"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A6103"/>
    <w:pPr>
      <w:spacing w:after="120"/>
    </w:pPr>
    <w:rPr>
      <w:rFonts w:ascii="Lato" w:hAnsi="Lato"/>
    </w:rPr>
  </w:style>
  <w:style w:type="paragraph" w:styleId="Heading1">
    <w:name w:val="heading 1"/>
    <w:basedOn w:val="Normal"/>
    <w:next w:val="Normal"/>
    <w:link w:val="Heading1Char"/>
    <w:uiPriority w:val="2"/>
    <w:qFormat/>
    <w:rsid w:val="00FD0CB2"/>
    <w:pPr>
      <w:keepNext/>
      <w:pageBreakBefore/>
      <w:numPr>
        <w:numId w:val="4"/>
      </w:numPr>
      <w:spacing w:before="240"/>
      <w:ind w:left="357" w:hanging="357"/>
      <w:outlineLvl w:val="0"/>
    </w:pPr>
    <w:rPr>
      <w:rFonts w:asciiTheme="majorHAnsi" w:hAnsiTheme="majorHAnsi" w:eastAsiaTheme="majorEastAsia" w:cstheme="majorBidi"/>
      <w:bCs/>
      <w:color w:val="1F1F5F" w:themeColor="text1"/>
      <w:kern w:val="32"/>
      <w:sz w:val="36"/>
      <w:szCs w:val="32"/>
    </w:rPr>
  </w:style>
  <w:style w:type="paragraph" w:styleId="Heading2">
    <w:name w:val="heading 2"/>
    <w:basedOn w:val="Normal"/>
    <w:next w:val="Normal"/>
    <w:link w:val="Heading2Char"/>
    <w:uiPriority w:val="2"/>
    <w:qFormat/>
    <w:rsid w:val="005A3954"/>
    <w:pPr>
      <w:keepNext/>
      <w:numPr>
        <w:ilvl w:val="1"/>
        <w:numId w:val="4"/>
      </w:numPr>
      <w:spacing w:before="240"/>
      <w:outlineLvl w:val="1"/>
    </w:pPr>
    <w:rPr>
      <w:rFonts w:asciiTheme="majorHAnsi" w:hAnsiTheme="majorHAnsi" w:eastAsiaTheme="majorEastAsia" w:cstheme="majorBidi"/>
      <w:bCs/>
      <w:iCs/>
      <w:color w:val="454347"/>
      <w:sz w:val="32"/>
      <w:szCs w:val="32"/>
      <w:lang w:eastAsia="en-AU"/>
    </w:rPr>
  </w:style>
  <w:style w:type="paragraph" w:styleId="Heading3">
    <w:name w:val="heading 3"/>
    <w:basedOn w:val="Normal"/>
    <w:next w:val="Normal"/>
    <w:link w:val="Heading3Char"/>
    <w:uiPriority w:val="2"/>
    <w:qFormat/>
    <w:rsid w:val="005A3954"/>
    <w:pPr>
      <w:keepNext/>
      <w:numPr>
        <w:ilvl w:val="2"/>
        <w:numId w:val="4"/>
      </w:numPr>
      <w:spacing w:before="240"/>
      <w:outlineLvl w:val="2"/>
    </w:pPr>
    <w:rPr>
      <w:rFonts w:cs="Arial" w:asciiTheme="majorHAnsi" w:hAnsiTheme="majorHAnsi"/>
      <w:bCs/>
      <w:color w:val="1F1F5F" w:themeColor="text1"/>
      <w:sz w:val="28"/>
      <w:szCs w:val="28"/>
      <w:lang w:eastAsia="en-AU"/>
    </w:rPr>
  </w:style>
  <w:style w:type="paragraph" w:styleId="Heading4">
    <w:name w:val="heading 4"/>
    <w:basedOn w:val="Normal"/>
    <w:next w:val="Normal"/>
    <w:link w:val="Heading4Char"/>
    <w:uiPriority w:val="2"/>
    <w:rsid w:val="005A3954"/>
    <w:pPr>
      <w:keepNext/>
      <w:numPr>
        <w:ilvl w:val="3"/>
        <w:numId w:val="4"/>
      </w:numPr>
      <w:spacing w:before="240"/>
      <w:ind w:left="862" w:hanging="862"/>
      <w:outlineLvl w:val="3"/>
    </w:pPr>
    <w:rPr>
      <w:rFonts w:asciiTheme="majorHAnsi" w:hAnsiTheme="majorHAnsi" w:eastAsiaTheme="majorEastAsia" w:cstheme="majorBidi"/>
      <w:bCs/>
      <w:iCs/>
      <w:color w:val="454347"/>
      <w:sz w:val="24"/>
      <w:lang w:eastAsia="en-AU"/>
    </w:rPr>
  </w:style>
  <w:style w:type="paragraph" w:styleId="Heading5">
    <w:name w:val="heading 5"/>
    <w:basedOn w:val="Normal"/>
    <w:next w:val="Normal"/>
    <w:link w:val="Heading5Char"/>
    <w:uiPriority w:val="2"/>
    <w:semiHidden/>
    <w:rsid w:val="0075413F"/>
    <w:pPr>
      <w:numPr>
        <w:ilvl w:val="4"/>
        <w:numId w:val="4"/>
      </w:numPr>
      <w:outlineLvl w:val="4"/>
    </w:pPr>
    <w:rPr>
      <w:rFonts w:asciiTheme="majorHAnsi" w:hAnsiTheme="majorHAnsi"/>
      <w:color w:val="1F1F5F" w:themeColor="text1"/>
      <w:lang w:eastAsia="en-AU"/>
    </w:rPr>
  </w:style>
  <w:style w:type="paragraph" w:styleId="Heading6">
    <w:name w:val="heading 6"/>
    <w:basedOn w:val="Normal"/>
    <w:next w:val="Normal"/>
    <w:link w:val="Heading6Char"/>
    <w:uiPriority w:val="2"/>
    <w:semiHidden/>
    <w:rsid w:val="0075413F"/>
    <w:pPr>
      <w:numPr>
        <w:ilvl w:val="5"/>
        <w:numId w:val="4"/>
      </w:numPr>
      <w:outlineLvl w:val="5"/>
    </w:pPr>
    <w:rPr>
      <w:rFonts w:asciiTheme="majorHAnsi" w:hAnsiTheme="majorHAnsi"/>
      <w:color w:val="606060"/>
      <w:lang w:eastAsia="en-AU"/>
    </w:rPr>
  </w:style>
  <w:style w:type="paragraph" w:styleId="Heading7">
    <w:name w:val="heading 7"/>
    <w:basedOn w:val="Normal"/>
    <w:next w:val="Normal"/>
    <w:link w:val="Heading7Char"/>
    <w:uiPriority w:val="2"/>
    <w:semiHidden/>
    <w:rsid w:val="0075413F"/>
    <w:pPr>
      <w:numPr>
        <w:ilvl w:val="6"/>
        <w:numId w:val="4"/>
      </w:numPr>
      <w:outlineLvl w:val="6"/>
    </w:pPr>
    <w:rPr>
      <w:rFonts w:asciiTheme="majorHAnsi" w:hAnsiTheme="majorHAnsi"/>
      <w:color w:val="1F1F5F" w:themeColor="text1"/>
    </w:rPr>
  </w:style>
  <w:style w:type="paragraph" w:styleId="Heading8">
    <w:name w:val="heading 8"/>
    <w:basedOn w:val="Normal"/>
    <w:next w:val="Normal"/>
    <w:link w:val="Heading8Char"/>
    <w:uiPriority w:val="2"/>
    <w:semiHidden/>
    <w:rsid w:val="0075413F"/>
    <w:pPr>
      <w:numPr>
        <w:ilvl w:val="7"/>
        <w:numId w:val="4"/>
      </w:numPr>
      <w:outlineLvl w:val="7"/>
    </w:pPr>
    <w:rPr>
      <w:rFonts w:asciiTheme="majorHAnsi" w:hAnsiTheme="majorHAnsi"/>
      <w:color w:val="606060"/>
    </w:rPr>
  </w:style>
  <w:style w:type="paragraph" w:styleId="Heading9">
    <w:name w:val="heading 9"/>
    <w:basedOn w:val="Normal"/>
    <w:next w:val="Normal"/>
    <w:link w:val="Heading9Char"/>
    <w:uiPriority w:val="2"/>
    <w:semiHidden/>
    <w:rsid w:val="0075413F"/>
    <w:pPr>
      <w:numPr>
        <w:ilvl w:val="8"/>
        <w:numId w:val="4"/>
      </w:numPr>
      <w:outlineLvl w:val="8"/>
    </w:pPr>
    <w:rPr>
      <w:rFonts w:asciiTheme="majorHAnsi" w:hAnsiTheme="majorHAnsi"/>
      <w:color w:val="1F1F5F" w:themeColor="text1"/>
      <w:lang w:eastAsia="en-AU"/>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aliases w:val="Table"/>
    <w:uiPriority w:val="1"/>
    <w:rsid w:val="003504FD"/>
  </w:style>
  <w:style w:type="character" w:styleId="Heading1Char" w:customStyle="1">
    <w:name w:val="Heading 1 Char"/>
    <w:basedOn w:val="DefaultParagraphFont"/>
    <w:link w:val="Heading1"/>
    <w:uiPriority w:val="2"/>
    <w:rsid w:val="00FD0CB2"/>
    <w:rPr>
      <w:rFonts w:asciiTheme="majorHAnsi" w:hAnsiTheme="majorHAnsi" w:eastAsiaTheme="majorEastAsia" w:cstheme="majorBidi"/>
      <w:bCs/>
      <w:color w:val="1F1F5F" w:themeColor="text1"/>
      <w:kern w:val="32"/>
      <w:sz w:val="36"/>
      <w:szCs w:val="32"/>
    </w:rPr>
  </w:style>
  <w:style w:type="character" w:styleId="Heading2Char" w:customStyle="1">
    <w:name w:val="Heading 2 Char"/>
    <w:basedOn w:val="DefaultParagraphFont"/>
    <w:link w:val="Heading2"/>
    <w:uiPriority w:val="2"/>
    <w:rsid w:val="005A3954"/>
    <w:rPr>
      <w:rFonts w:asciiTheme="majorHAnsi" w:hAnsiTheme="majorHAnsi" w:eastAsiaTheme="majorEastAsia" w:cstheme="majorBidi"/>
      <w:bCs/>
      <w:iCs/>
      <w:color w:val="454347"/>
      <w:sz w:val="32"/>
      <w:szCs w:val="32"/>
      <w:lang w:eastAsia="en-AU"/>
    </w:rPr>
  </w:style>
  <w:style w:type="paragraph" w:styleId="Title">
    <w:name w:val="Title"/>
    <w:basedOn w:val="Normal"/>
    <w:next w:val="Normal"/>
    <w:link w:val="TitleChar"/>
    <w:qFormat/>
    <w:rsid w:val="009C198E"/>
    <w:rPr>
      <w:rFonts w:ascii="Lato SemiBold" w:hAnsi="Lato SemiBold" w:eastAsia="Times New Roman"/>
      <w:bCs/>
      <w:color w:val="1F1F5F"/>
      <w:kern w:val="32"/>
      <w:sz w:val="60"/>
      <w:szCs w:val="64"/>
    </w:rPr>
  </w:style>
  <w:style w:type="character" w:styleId="TitleChar" w:customStyle="1">
    <w:name w:val="Title Char"/>
    <w:basedOn w:val="DefaultParagraphFont"/>
    <w:link w:val="Title"/>
    <w:rsid w:val="009C198E"/>
    <w:rPr>
      <w:rFonts w:ascii="Lato SemiBold" w:hAnsi="Lato SemiBold" w:eastAsia="Times New Roman"/>
      <w:bCs/>
      <w:color w:val="1F1F5F"/>
      <w:kern w:val="32"/>
      <w:sz w:val="60"/>
      <w:szCs w:val="64"/>
    </w:rPr>
  </w:style>
  <w:style w:type="paragraph" w:styleId="Subtitle">
    <w:name w:val="Subtitle"/>
    <w:basedOn w:val="Normal"/>
    <w:next w:val="Normal"/>
    <w:link w:val="SubtitleChar"/>
    <w:uiPriority w:val="11"/>
    <w:semiHidden/>
    <w:rsid w:val="005654B8"/>
    <w:pPr>
      <w:spacing w:after="60"/>
      <w:jc w:val="center"/>
      <w:outlineLvl w:val="1"/>
    </w:pPr>
    <w:rPr>
      <w:rFonts w:eastAsiaTheme="majorEastAsia" w:cstheme="majorBidi"/>
      <w:sz w:val="24"/>
      <w:szCs w:val="24"/>
    </w:rPr>
  </w:style>
  <w:style w:type="character" w:styleId="SubtitleChar" w:customStyle="1">
    <w:name w:val="Subtitle Char"/>
    <w:basedOn w:val="DefaultParagraphFont"/>
    <w:link w:val="Subtitle"/>
    <w:uiPriority w:val="11"/>
    <w:semiHidden/>
    <w:rsid w:val="00EE3E2C"/>
    <w:rPr>
      <w:rFonts w:ascii="Arial" w:hAnsi="Arial" w:eastAsiaTheme="majorEastAsia" w:cstheme="majorBidi"/>
      <w:sz w:val="24"/>
      <w:szCs w:val="24"/>
      <w:lang w:eastAsia="en-AU"/>
    </w:rPr>
  </w:style>
  <w:style w:type="character" w:styleId="Heading3Char" w:customStyle="1">
    <w:name w:val="Heading 3 Char"/>
    <w:basedOn w:val="DefaultParagraphFont"/>
    <w:link w:val="Heading3"/>
    <w:uiPriority w:val="2"/>
    <w:rsid w:val="005A3954"/>
    <w:rPr>
      <w:rFonts w:cs="Arial" w:asciiTheme="majorHAnsi" w:hAnsiTheme="majorHAnsi"/>
      <w:bCs/>
      <w:color w:val="1F1F5F" w:themeColor="text1"/>
      <w:sz w:val="28"/>
      <w:szCs w:val="28"/>
      <w:lang w:eastAsia="en-AU"/>
    </w:rPr>
  </w:style>
  <w:style w:type="paragraph" w:styleId="BlockText">
    <w:name w:val="Block Text"/>
    <w:basedOn w:val="Normal"/>
    <w:link w:val="BlockTextChar"/>
    <w:semiHidden/>
    <w:rsid w:val="00414CB3"/>
    <w:rPr>
      <w:rFonts w:eastAsiaTheme="minorEastAsia"/>
      <w:iCs/>
    </w:rPr>
  </w:style>
  <w:style w:type="paragraph" w:styleId="Header">
    <w:name w:val="header"/>
    <w:aliases w:val="Page header"/>
    <w:basedOn w:val="Normal"/>
    <w:next w:val="Normal"/>
    <w:link w:val="HeaderChar"/>
    <w:uiPriority w:val="8"/>
    <w:rsid w:val="00690862"/>
    <w:pPr>
      <w:tabs>
        <w:tab w:val="right" w:pos="10318"/>
      </w:tabs>
      <w:spacing w:after="240"/>
      <w:jc w:val="right"/>
    </w:pPr>
  </w:style>
  <w:style w:type="character" w:styleId="HeaderChar" w:customStyle="1">
    <w:name w:val="Header Char"/>
    <w:aliases w:val="Page header Char"/>
    <w:basedOn w:val="DefaultParagraphFont"/>
    <w:link w:val="Header"/>
    <w:uiPriority w:val="8"/>
    <w:rsid w:val="00690862"/>
    <w:rPr>
      <w:rFonts w:ascii="Lato" w:hAnsi="Lato"/>
    </w:rPr>
  </w:style>
  <w:style w:type="paragraph" w:styleId="Footer">
    <w:name w:val="footer"/>
    <w:basedOn w:val="Normal"/>
    <w:link w:val="FooterChar"/>
    <w:uiPriority w:val="99"/>
    <w:semiHidden/>
    <w:rsid w:val="00B02EF1"/>
    <w:pPr>
      <w:tabs>
        <w:tab w:val="center" w:pos="4513"/>
        <w:tab w:val="right" w:pos="9026"/>
      </w:tabs>
      <w:spacing w:after="0"/>
    </w:pPr>
  </w:style>
  <w:style w:type="character" w:styleId="FooterChar" w:customStyle="1">
    <w:name w:val="Footer Char"/>
    <w:basedOn w:val="DefaultParagraphFont"/>
    <w:link w:val="Footer"/>
    <w:uiPriority w:val="99"/>
    <w:semiHidden/>
    <w:rsid w:val="00595386"/>
    <w:rPr>
      <w:rFonts w:ascii="Arial" w:hAnsi="Arial" w:eastAsia="Times New Roman"/>
      <w:sz w:val="22"/>
      <w:lang w:eastAsia="en-AU"/>
    </w:rPr>
  </w:style>
  <w:style w:type="paragraph" w:styleId="Subtitle0" w:customStyle="1">
    <w:name w:val="Sub title"/>
    <w:basedOn w:val="Normal"/>
    <w:uiPriority w:val="1"/>
    <w:qFormat/>
    <w:rsid w:val="00A45BF7"/>
    <w:pPr>
      <w:numPr>
        <w:ilvl w:val="1"/>
      </w:numPr>
      <w:spacing w:after="160"/>
    </w:pPr>
    <w:rPr>
      <w:rFonts w:ascii="Lato SemiBold" w:hAnsi="Lato SemiBold" w:eastAsia="Times New Roman"/>
      <w:color w:val="127CC0" w:themeColor="accent2"/>
      <w:sz w:val="40"/>
    </w:rPr>
  </w:style>
  <w:style w:type="character" w:styleId="Heading4Char" w:customStyle="1">
    <w:name w:val="Heading 4 Char"/>
    <w:basedOn w:val="DefaultParagraphFont"/>
    <w:link w:val="Heading4"/>
    <w:uiPriority w:val="2"/>
    <w:rsid w:val="005A3954"/>
    <w:rPr>
      <w:rFonts w:asciiTheme="majorHAnsi" w:hAnsiTheme="majorHAnsi" w:eastAsiaTheme="majorEastAsia" w:cstheme="majorBidi"/>
      <w:bCs/>
      <w:iCs/>
      <w:color w:val="454347"/>
      <w:sz w:val="24"/>
      <w:lang w:eastAsia="en-AU"/>
    </w:rPr>
  </w:style>
  <w:style w:type="paragraph" w:styleId="NormalWeb">
    <w:name w:val="Normal (Web)"/>
    <w:basedOn w:val="Normal"/>
    <w:uiPriority w:val="99"/>
    <w:semiHidden/>
    <w:unhideWhenUsed/>
    <w:rsid w:val="00342283"/>
    <w:rPr>
      <w:rFonts w:ascii="Times New Roman" w:hAnsi="Times New Roman"/>
      <w:sz w:val="24"/>
      <w:szCs w:val="24"/>
    </w:rPr>
  </w:style>
  <w:style w:type="character" w:styleId="PlaceholderText">
    <w:name w:val="Placeholder Text"/>
    <w:basedOn w:val="DefaultParagraphFont"/>
    <w:uiPriority w:val="99"/>
    <w:semiHidden/>
    <w:rsid w:val="005762CC"/>
    <w:rPr>
      <w:color w:val="808080"/>
    </w:rPr>
  </w:style>
  <w:style w:type="paragraph" w:styleId="ListParagraph">
    <w:name w:val="List Paragraph"/>
    <w:aliases w:val="#List Paragraph,Bullets,TOC style,lp1,Bullet OSM,Proposal Bullet List,Bullet Number,List Paragraph1,lp11,List Paragraph11,Bullet 1,Use Case List Paragraph,FooterText,numbered,Paragraphe de liste1,Bulletr List Paragraph,列出段落,列出段落1"/>
    <w:basedOn w:val="BlockText"/>
    <w:link w:val="ListParagraphChar"/>
    <w:uiPriority w:val="34"/>
    <w:qFormat/>
    <w:rsid w:val="003B6A61"/>
  </w:style>
  <w:style w:type="table" w:styleId="TableGrid">
    <w:name w:val="Table Grid"/>
    <w:basedOn w:val="TableNormal"/>
    <w:uiPriority w:val="59"/>
    <w:rsid w:val="0013265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ppendix" w:customStyle="1">
    <w:name w:val="Appendix"/>
    <w:basedOn w:val="Heading1"/>
    <w:next w:val="Normal"/>
    <w:uiPriority w:val="11"/>
    <w:semiHidden/>
    <w:qFormat/>
    <w:rsid w:val="00414CB3"/>
  </w:style>
  <w:style w:type="paragraph" w:styleId="BodyText">
    <w:name w:val="Body Text"/>
    <w:basedOn w:val="Normal"/>
    <w:link w:val="BodyTextChar"/>
    <w:uiPriority w:val="99"/>
    <w:semiHidden/>
    <w:rsid w:val="00414CB3"/>
  </w:style>
  <w:style w:type="character" w:styleId="BodyTextChar" w:customStyle="1">
    <w:name w:val="Body Text Char"/>
    <w:basedOn w:val="DefaultParagraphFont"/>
    <w:link w:val="BodyText"/>
    <w:uiPriority w:val="99"/>
    <w:semiHidden/>
    <w:rsid w:val="00414CB3"/>
    <w:rPr>
      <w:rFonts w:ascii="Arial" w:hAnsi="Arial"/>
      <w:sz w:val="22"/>
      <w:szCs w:val="22"/>
    </w:rPr>
  </w:style>
  <w:style w:type="numbering" w:styleId="Bulletlist" w:customStyle="1">
    <w:name w:val="Bullet list"/>
    <w:basedOn w:val="NoList"/>
    <w:rsid w:val="009F2A4D"/>
    <w:pPr>
      <w:numPr>
        <w:numId w:val="2"/>
      </w:numPr>
    </w:pPr>
  </w:style>
  <w:style w:type="table" w:styleId="TableGridLight">
    <w:name w:val="Grid Table Light"/>
    <w:basedOn w:val="TableNormal"/>
    <w:uiPriority w:val="40"/>
    <w:rsid w:val="00B2599A"/>
    <w:pPr>
      <w:spacing w:after="0"/>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eTheme">
    <w:name w:val="Table Theme"/>
    <w:basedOn w:val="TableNormal"/>
    <w:uiPriority w:val="99"/>
    <w:semiHidden/>
    <w:unhideWhenUsed/>
    <w:rsid w:val="00414CB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5Char" w:customStyle="1">
    <w:name w:val="Heading 5 Char"/>
    <w:basedOn w:val="DefaultParagraphFont"/>
    <w:link w:val="Heading5"/>
    <w:uiPriority w:val="2"/>
    <w:semiHidden/>
    <w:rsid w:val="00E75449"/>
    <w:rPr>
      <w:rFonts w:asciiTheme="majorHAnsi" w:hAnsiTheme="majorHAnsi"/>
      <w:color w:val="1F1F5F" w:themeColor="text1"/>
      <w:lang w:eastAsia="en-AU"/>
    </w:rPr>
  </w:style>
  <w:style w:type="character" w:styleId="Heading6Char" w:customStyle="1">
    <w:name w:val="Heading 6 Char"/>
    <w:basedOn w:val="DefaultParagraphFont"/>
    <w:link w:val="Heading6"/>
    <w:uiPriority w:val="2"/>
    <w:semiHidden/>
    <w:rsid w:val="00E75449"/>
    <w:rPr>
      <w:rFonts w:asciiTheme="majorHAnsi" w:hAnsiTheme="majorHAnsi"/>
      <w:color w:val="606060"/>
      <w:lang w:eastAsia="en-AU"/>
    </w:rPr>
  </w:style>
  <w:style w:type="character" w:styleId="Heading7Char" w:customStyle="1">
    <w:name w:val="Heading 7 Char"/>
    <w:basedOn w:val="DefaultParagraphFont"/>
    <w:link w:val="Heading7"/>
    <w:uiPriority w:val="2"/>
    <w:semiHidden/>
    <w:rsid w:val="00E75449"/>
    <w:rPr>
      <w:rFonts w:asciiTheme="majorHAnsi" w:hAnsiTheme="majorHAnsi"/>
      <w:color w:val="1F1F5F" w:themeColor="text1"/>
    </w:rPr>
  </w:style>
  <w:style w:type="character" w:styleId="Heading8Char" w:customStyle="1">
    <w:name w:val="Heading 8 Char"/>
    <w:basedOn w:val="DefaultParagraphFont"/>
    <w:link w:val="Heading8"/>
    <w:uiPriority w:val="2"/>
    <w:semiHidden/>
    <w:rsid w:val="00E75449"/>
    <w:rPr>
      <w:rFonts w:asciiTheme="majorHAnsi" w:hAnsiTheme="majorHAnsi"/>
      <w:color w:val="606060"/>
    </w:rPr>
  </w:style>
  <w:style w:type="character" w:styleId="Heading9Char" w:customStyle="1">
    <w:name w:val="Heading 9 Char"/>
    <w:basedOn w:val="DefaultParagraphFont"/>
    <w:link w:val="Heading9"/>
    <w:uiPriority w:val="2"/>
    <w:semiHidden/>
    <w:rsid w:val="00E75449"/>
    <w:rPr>
      <w:rFonts w:asciiTheme="majorHAnsi" w:hAnsiTheme="majorHAnsi"/>
      <w:color w:val="1F1F5F" w:themeColor="text1"/>
      <w:lang w:eastAsia="en-AU"/>
    </w:rPr>
  </w:style>
  <w:style w:type="numbering" w:styleId="Numberlist" w:customStyle="1">
    <w:name w:val="Number list"/>
    <w:uiPriority w:val="99"/>
    <w:rsid w:val="007C6D9F"/>
    <w:pPr>
      <w:numPr>
        <w:numId w:val="3"/>
      </w:numPr>
    </w:pPr>
  </w:style>
  <w:style w:type="paragraph" w:styleId="ListNumber">
    <w:name w:val="List Number"/>
    <w:aliases w:val="Number list level 1"/>
    <w:basedOn w:val="Normal"/>
    <w:rsid w:val="00A22C38"/>
  </w:style>
  <w:style w:type="paragraph" w:styleId="ListNumber2">
    <w:name w:val="List Number 2"/>
    <w:aliases w:val="Number list level 2"/>
    <w:basedOn w:val="Normal"/>
    <w:uiPriority w:val="5"/>
    <w:semiHidden/>
    <w:rsid w:val="00A22C38"/>
  </w:style>
  <w:style w:type="paragraph" w:styleId="ListNumber3">
    <w:name w:val="List Number 3"/>
    <w:aliases w:val="Number list level 3"/>
    <w:basedOn w:val="Normal"/>
    <w:uiPriority w:val="5"/>
    <w:semiHidden/>
    <w:rsid w:val="00A22C38"/>
  </w:style>
  <w:style w:type="paragraph" w:styleId="ListNumber4">
    <w:name w:val="List Number 4"/>
    <w:aliases w:val="Number list level 4"/>
    <w:basedOn w:val="Normal"/>
    <w:uiPriority w:val="5"/>
    <w:semiHidden/>
    <w:rsid w:val="00A22C38"/>
  </w:style>
  <w:style w:type="paragraph" w:styleId="ListNumber5">
    <w:name w:val="List Number 5"/>
    <w:aliases w:val="List number 5 - with space"/>
    <w:basedOn w:val="Normal"/>
    <w:uiPriority w:val="5"/>
    <w:semiHidden/>
    <w:rsid w:val="00A22C38"/>
  </w:style>
  <w:style w:type="paragraph" w:styleId="ListBullet">
    <w:name w:val="List Bullet"/>
    <w:aliases w:val="Bullet list level 1"/>
    <w:basedOn w:val="Normal"/>
    <w:uiPriority w:val="99"/>
    <w:qFormat/>
    <w:rsid w:val="00176123"/>
    <w:pPr>
      <w:numPr>
        <w:numId w:val="9"/>
      </w:numPr>
    </w:pPr>
  </w:style>
  <w:style w:type="paragraph" w:styleId="ListBullet2">
    <w:name w:val="List Bullet 2"/>
    <w:aliases w:val="Bullet list level 2"/>
    <w:basedOn w:val="Normal"/>
    <w:uiPriority w:val="99"/>
    <w:rsid w:val="006847AD"/>
    <w:pPr>
      <w:numPr>
        <w:ilvl w:val="1"/>
        <w:numId w:val="9"/>
      </w:numPr>
    </w:pPr>
  </w:style>
  <w:style w:type="paragraph" w:styleId="ListBullet3">
    <w:name w:val="List Bullet 3"/>
    <w:aliases w:val="Bullet list level 3"/>
    <w:basedOn w:val="Normal"/>
    <w:uiPriority w:val="99"/>
    <w:rsid w:val="006847AD"/>
    <w:pPr>
      <w:numPr>
        <w:ilvl w:val="2"/>
        <w:numId w:val="9"/>
      </w:numPr>
    </w:pPr>
  </w:style>
  <w:style w:type="paragraph" w:styleId="ListBullet4">
    <w:name w:val="List Bullet 4"/>
    <w:aliases w:val="Bullet list level 4"/>
    <w:basedOn w:val="Normal"/>
    <w:uiPriority w:val="4"/>
    <w:semiHidden/>
    <w:rsid w:val="006847AD"/>
    <w:pPr>
      <w:numPr>
        <w:ilvl w:val="3"/>
        <w:numId w:val="9"/>
      </w:numPr>
    </w:pPr>
  </w:style>
  <w:style w:type="paragraph" w:styleId="ListBullet5">
    <w:name w:val="List Bullet 5"/>
    <w:aliases w:val="Bullet list level 5"/>
    <w:basedOn w:val="Normal"/>
    <w:uiPriority w:val="4"/>
    <w:semiHidden/>
    <w:rsid w:val="004E2CB7"/>
    <w:pPr>
      <w:numPr>
        <w:ilvl w:val="4"/>
        <w:numId w:val="9"/>
      </w:numPr>
    </w:pPr>
  </w:style>
  <w:style w:type="character" w:styleId="Hyperlink">
    <w:name w:val="Hyperlink"/>
    <w:basedOn w:val="DefaultParagraphFont"/>
    <w:uiPriority w:val="99"/>
    <w:rsid w:val="002F0DB1"/>
    <w:rPr>
      <w:color w:val="0563C1" w:themeColor="hyperlink"/>
      <w:u w:val="single"/>
    </w:rPr>
  </w:style>
  <w:style w:type="paragraph" w:styleId="TOCHeading">
    <w:name w:val="TOC Heading"/>
    <w:basedOn w:val="Heading1"/>
    <w:next w:val="Normal"/>
    <w:uiPriority w:val="39"/>
    <w:qFormat/>
    <w:rsid w:val="001A7DE8"/>
    <w:pPr>
      <w:pageBreakBefore w:val="0"/>
      <w:numPr>
        <w:numId w:val="0"/>
      </w:numPr>
      <w:spacing w:before="480" w:after="240"/>
      <w:outlineLvl w:val="9"/>
    </w:pPr>
    <w:rPr>
      <w:kern w:val="0"/>
      <w:szCs w:val="28"/>
    </w:rPr>
  </w:style>
  <w:style w:type="paragraph" w:styleId="TOC1">
    <w:name w:val="toc 1"/>
    <w:basedOn w:val="Normal"/>
    <w:next w:val="Normal"/>
    <w:autoRedefine/>
    <w:uiPriority w:val="39"/>
    <w:rsid w:val="003111A0"/>
    <w:pPr>
      <w:tabs>
        <w:tab w:val="right" w:leader="dot" w:pos="10318"/>
      </w:tabs>
      <w:spacing w:before="120" w:after="100"/>
      <w:ind w:left="425" w:hanging="425"/>
    </w:pPr>
  </w:style>
  <w:style w:type="paragraph" w:styleId="TOC2">
    <w:name w:val="toc 2"/>
    <w:basedOn w:val="Normal"/>
    <w:next w:val="Normal"/>
    <w:autoRedefine/>
    <w:uiPriority w:val="39"/>
    <w:rsid w:val="002F3CF1"/>
    <w:pPr>
      <w:tabs>
        <w:tab w:val="left" w:pos="880"/>
        <w:tab w:val="right" w:leader="dot" w:pos="10318"/>
      </w:tabs>
      <w:spacing w:after="100"/>
      <w:ind w:left="220"/>
    </w:pPr>
  </w:style>
  <w:style w:type="paragraph" w:styleId="TOC3">
    <w:name w:val="toc 3"/>
    <w:basedOn w:val="Normal"/>
    <w:next w:val="Normal"/>
    <w:autoRedefine/>
    <w:uiPriority w:val="39"/>
    <w:rsid w:val="007859CD"/>
    <w:pPr>
      <w:spacing w:after="100"/>
      <w:ind w:left="440"/>
    </w:pPr>
  </w:style>
  <w:style w:type="paragraph" w:styleId="Tablebulletlistlevel1" w:customStyle="1">
    <w:name w:val="Table bullet list level 1"/>
    <w:basedOn w:val="Normal"/>
    <w:uiPriority w:val="6"/>
    <w:rsid w:val="00F14273"/>
    <w:pPr>
      <w:numPr>
        <w:numId w:val="8"/>
      </w:numPr>
      <w:spacing w:after="20"/>
    </w:pPr>
  </w:style>
  <w:style w:type="paragraph" w:styleId="Tablebulletlistlevel2" w:customStyle="1">
    <w:name w:val="Table bullet list level 2"/>
    <w:basedOn w:val="Tablebulletlistlevel1"/>
    <w:uiPriority w:val="6"/>
    <w:semiHidden/>
    <w:rsid w:val="002716CD"/>
    <w:pPr>
      <w:numPr>
        <w:ilvl w:val="1"/>
      </w:numPr>
    </w:pPr>
  </w:style>
  <w:style w:type="paragraph" w:styleId="Tablebulletlistlevel3" w:customStyle="1">
    <w:name w:val="Table bullet list level 3"/>
    <w:basedOn w:val="Tablebulletlistlevel2"/>
    <w:uiPriority w:val="6"/>
    <w:semiHidden/>
    <w:qFormat/>
    <w:rsid w:val="002716CD"/>
    <w:pPr>
      <w:numPr>
        <w:ilvl w:val="2"/>
      </w:numPr>
    </w:pPr>
  </w:style>
  <w:style w:type="paragraph" w:styleId="Tablebulletlistlevel4" w:customStyle="1">
    <w:name w:val="Table bullet list level 4"/>
    <w:basedOn w:val="Tablebulletlistlevel3"/>
    <w:uiPriority w:val="6"/>
    <w:semiHidden/>
    <w:qFormat/>
    <w:rsid w:val="002716CD"/>
    <w:pPr>
      <w:numPr>
        <w:ilvl w:val="3"/>
      </w:numPr>
    </w:pPr>
  </w:style>
  <w:style w:type="paragraph" w:styleId="Tablebulletlistlevel5" w:customStyle="1">
    <w:name w:val="Table bullet list level 5"/>
    <w:basedOn w:val="Tablebulletlistlevel4"/>
    <w:uiPriority w:val="6"/>
    <w:semiHidden/>
    <w:qFormat/>
    <w:rsid w:val="002716CD"/>
    <w:pPr>
      <w:numPr>
        <w:ilvl w:val="4"/>
      </w:numPr>
    </w:pPr>
  </w:style>
  <w:style w:type="paragraph" w:styleId="Tablebulletlistlevel6" w:customStyle="1">
    <w:name w:val="Table bullet list level 6"/>
    <w:basedOn w:val="Tablebulletlistlevel5"/>
    <w:uiPriority w:val="6"/>
    <w:semiHidden/>
    <w:qFormat/>
    <w:rsid w:val="001D7CA4"/>
    <w:pPr>
      <w:numPr>
        <w:ilvl w:val="5"/>
      </w:numPr>
    </w:pPr>
  </w:style>
  <w:style w:type="paragraph" w:styleId="Tablebulletlistlevel7" w:customStyle="1">
    <w:name w:val="Table bullet list level 7"/>
    <w:basedOn w:val="Tablebulletlistlevel6"/>
    <w:uiPriority w:val="6"/>
    <w:semiHidden/>
    <w:qFormat/>
    <w:rsid w:val="002716CD"/>
    <w:pPr>
      <w:numPr>
        <w:ilvl w:val="6"/>
      </w:numPr>
    </w:pPr>
  </w:style>
  <w:style w:type="paragraph" w:styleId="Tablebulletlistlevel8" w:customStyle="1">
    <w:name w:val="Table bullet list level 8"/>
    <w:basedOn w:val="Tablebulletlistlevel7"/>
    <w:uiPriority w:val="6"/>
    <w:semiHidden/>
    <w:qFormat/>
    <w:rsid w:val="002716CD"/>
    <w:pPr>
      <w:numPr>
        <w:ilvl w:val="7"/>
      </w:numPr>
    </w:pPr>
  </w:style>
  <w:style w:type="paragraph" w:styleId="Tablebulletlistlevel9" w:customStyle="1">
    <w:name w:val="Table bullet list level 9"/>
    <w:basedOn w:val="Tablebulletlistlevel8"/>
    <w:uiPriority w:val="6"/>
    <w:semiHidden/>
    <w:qFormat/>
    <w:rsid w:val="002716CD"/>
    <w:pPr>
      <w:numPr>
        <w:ilvl w:val="8"/>
      </w:numPr>
    </w:pPr>
  </w:style>
  <w:style w:type="numbering" w:styleId="Tablebulletlist" w:customStyle="1">
    <w:name w:val="Table bullet list"/>
    <w:uiPriority w:val="99"/>
    <w:rsid w:val="002716CD"/>
    <w:pPr>
      <w:numPr>
        <w:numId w:val="5"/>
      </w:numPr>
    </w:pPr>
  </w:style>
  <w:style w:type="paragraph" w:styleId="Tablenumberlistlevel1" w:customStyle="1">
    <w:name w:val="Table number list level 1"/>
    <w:basedOn w:val="Normal"/>
    <w:uiPriority w:val="7"/>
    <w:rsid w:val="00F14273"/>
    <w:pPr>
      <w:numPr>
        <w:numId w:val="7"/>
      </w:numPr>
      <w:spacing w:after="20"/>
    </w:pPr>
  </w:style>
  <w:style w:type="paragraph" w:styleId="Tablenumberlistlevel2" w:customStyle="1">
    <w:name w:val="Table number list level 2"/>
    <w:basedOn w:val="Tablenumberlistlevel1"/>
    <w:uiPriority w:val="7"/>
    <w:semiHidden/>
    <w:rsid w:val="002716CD"/>
    <w:pPr>
      <w:numPr>
        <w:ilvl w:val="1"/>
      </w:numPr>
    </w:pPr>
  </w:style>
  <w:style w:type="paragraph" w:styleId="Tablenumberlistlevel3" w:customStyle="1">
    <w:name w:val="Table number list level 3"/>
    <w:basedOn w:val="Tablenumberlistlevel2"/>
    <w:uiPriority w:val="7"/>
    <w:semiHidden/>
    <w:qFormat/>
    <w:rsid w:val="002716CD"/>
    <w:pPr>
      <w:numPr>
        <w:ilvl w:val="2"/>
      </w:numPr>
    </w:pPr>
  </w:style>
  <w:style w:type="paragraph" w:styleId="Tablenumberlistlevel4" w:customStyle="1">
    <w:name w:val="Table number list level 4"/>
    <w:basedOn w:val="Tablenumberlistlevel3"/>
    <w:uiPriority w:val="7"/>
    <w:semiHidden/>
    <w:qFormat/>
    <w:rsid w:val="002716CD"/>
    <w:pPr>
      <w:numPr>
        <w:ilvl w:val="3"/>
      </w:numPr>
    </w:pPr>
  </w:style>
  <w:style w:type="paragraph" w:styleId="Tablenumberlistlevel5" w:customStyle="1">
    <w:name w:val="Table number list level 5"/>
    <w:basedOn w:val="Tablenumberlistlevel4"/>
    <w:uiPriority w:val="7"/>
    <w:semiHidden/>
    <w:qFormat/>
    <w:rsid w:val="002716CD"/>
    <w:pPr>
      <w:numPr>
        <w:ilvl w:val="4"/>
      </w:numPr>
    </w:pPr>
  </w:style>
  <w:style w:type="paragraph" w:styleId="Tablenumberlistlevel6" w:customStyle="1">
    <w:name w:val="Table number list level 6"/>
    <w:basedOn w:val="Tablenumberlistlevel5"/>
    <w:uiPriority w:val="7"/>
    <w:semiHidden/>
    <w:qFormat/>
    <w:rsid w:val="002716CD"/>
    <w:pPr>
      <w:numPr>
        <w:ilvl w:val="5"/>
      </w:numPr>
    </w:pPr>
  </w:style>
  <w:style w:type="paragraph" w:styleId="Tablenumberlistlevel7" w:customStyle="1">
    <w:name w:val="Table number list level 7"/>
    <w:basedOn w:val="Tablenumberlistlevel6"/>
    <w:uiPriority w:val="7"/>
    <w:semiHidden/>
    <w:qFormat/>
    <w:rsid w:val="002716CD"/>
    <w:pPr>
      <w:numPr>
        <w:ilvl w:val="6"/>
      </w:numPr>
    </w:pPr>
  </w:style>
  <w:style w:type="paragraph" w:styleId="Tablenumberlistlevel8" w:customStyle="1">
    <w:name w:val="Table number list level 8"/>
    <w:basedOn w:val="Tablenumberlistlevel7"/>
    <w:uiPriority w:val="7"/>
    <w:semiHidden/>
    <w:qFormat/>
    <w:rsid w:val="002716CD"/>
    <w:pPr>
      <w:numPr>
        <w:ilvl w:val="7"/>
      </w:numPr>
    </w:pPr>
  </w:style>
  <w:style w:type="paragraph" w:styleId="Tablenumberlistlevel9" w:customStyle="1">
    <w:name w:val="Table number list level 9"/>
    <w:basedOn w:val="Tablenumberlistlevel8"/>
    <w:uiPriority w:val="7"/>
    <w:semiHidden/>
    <w:qFormat/>
    <w:rsid w:val="002716CD"/>
    <w:pPr>
      <w:numPr>
        <w:ilvl w:val="8"/>
      </w:numPr>
    </w:pPr>
  </w:style>
  <w:style w:type="numbering" w:styleId="Tablenumberlist" w:customStyle="1">
    <w:name w:val="Table number list"/>
    <w:uiPriority w:val="99"/>
    <w:rsid w:val="002716CD"/>
    <w:pPr>
      <w:numPr>
        <w:numId w:val="6"/>
      </w:numPr>
    </w:pPr>
  </w:style>
  <w:style w:type="table" w:styleId="GridTable1Light-Accent4">
    <w:name w:val="Grid Table 1 Light Accent 4"/>
    <w:basedOn w:val="TableNormal"/>
    <w:uiPriority w:val="46"/>
    <w:rsid w:val="00EB0A3C"/>
    <w:pPr>
      <w:spacing w:after="0"/>
    </w:pPr>
    <w:tblPr>
      <w:tblStyleRowBandSize w:val="1"/>
      <w:tblStyleColBandSize w:val="1"/>
      <w:tblBorders>
        <w:top w:val="single" w:color="FF6FAF" w:themeColor="accent4" w:themeTint="66" w:sz="4" w:space="0"/>
        <w:left w:val="single" w:color="FF6FAF" w:themeColor="accent4" w:themeTint="66" w:sz="4" w:space="0"/>
        <w:bottom w:val="single" w:color="FF6FAF" w:themeColor="accent4" w:themeTint="66" w:sz="4" w:space="0"/>
        <w:right w:val="single" w:color="FF6FAF" w:themeColor="accent4" w:themeTint="66" w:sz="4" w:space="0"/>
        <w:insideH w:val="single" w:color="FF6FAF" w:themeColor="accent4" w:themeTint="66" w:sz="4" w:space="0"/>
        <w:insideV w:val="single" w:color="FF6FAF" w:themeColor="accent4" w:themeTint="66" w:sz="4" w:space="0"/>
      </w:tblBorders>
    </w:tblPr>
    <w:tblStylePr w:type="firstRow">
      <w:rPr>
        <w:b/>
        <w:bCs/>
      </w:rPr>
      <w:tblPr/>
      <w:tcPr>
        <w:tcBorders>
          <w:bottom w:val="single" w:color="FF2888" w:themeColor="accent4" w:themeTint="99" w:sz="12" w:space="0"/>
        </w:tcBorders>
      </w:tcPr>
    </w:tblStylePr>
    <w:tblStylePr w:type="lastRow">
      <w:rPr>
        <w:b/>
        <w:bCs/>
      </w:rPr>
      <w:tblPr/>
      <w:tcPr>
        <w:tcBorders>
          <w:top w:val="double" w:color="FF2888" w:themeColor="accent4" w:themeTint="99" w:sz="2" w:space="0"/>
        </w:tcBorders>
      </w:tcPr>
    </w:tblStylePr>
    <w:tblStylePr w:type="firstCol">
      <w:rPr>
        <w:b/>
        <w:bCs/>
      </w:rPr>
    </w:tblStylePr>
    <w:tblStylePr w:type="lastCol">
      <w:rPr>
        <w:b/>
        <w:bCs/>
      </w:rPr>
    </w:tblStylePr>
  </w:style>
  <w:style w:type="table" w:styleId="NTGtable2" w:customStyle="1">
    <w:name w:val="NTG table 2"/>
    <w:basedOn w:val="TableGrid"/>
    <w:uiPriority w:val="99"/>
    <w:rsid w:val="000E38FB"/>
    <w:pPr>
      <w:spacing w:before="40" w:after="40"/>
    </w:pPr>
    <w:rPr>
      <w:szCs w:val="20"/>
      <w:lang w:eastAsia="en-AU"/>
    </w:rPr>
    <w:tblPr>
      <w:tblStyleRowBandSize w:val="1"/>
      <w:tblStyleColBandSize w:val="1"/>
    </w:tblPr>
    <w:trPr>
      <w:cantSplit/>
    </w:trPr>
    <w:tcPr>
      <w:shd w:val="clear" w:color="auto" w:fill="auto"/>
    </w:tcPr>
    <w:tblStylePr w:type="firstRow">
      <w:pPr>
        <w:wordWrap/>
        <w:spacing w:before="60" w:beforeLines="0" w:beforeAutospacing="0" w:after="60" w:afterLines="0" w:afterAutospacing="0" w:line="240" w:lineRule="auto"/>
        <w:ind w:left="0" w:leftChars="0" w:right="0" w:rightChars="0" w:firstLine="0" w:firstLineChars="0"/>
        <w:contextualSpacing w:val="0"/>
        <w:mirrorIndents w:val="0"/>
        <w:jc w:val="left"/>
        <w:outlineLvl w:val="9"/>
      </w:pPr>
      <w:rPr>
        <w:rFonts w:ascii="Arial" w:hAnsi="Arial"/>
        <w:b/>
        <w:sz w:val="22"/>
      </w:rPr>
      <w:tblPr/>
      <w:trPr>
        <w:tblHeader/>
      </w:trPr>
      <w:tcPr>
        <w:shd w:val="clear" w:color="auto" w:fill="D9D9D9" w:themeFill="background1" w:themeFillShade="D9"/>
      </w:tcPr>
    </w:tblStylePr>
    <w:tblStylePr w:type="lastRow">
      <w:rPr>
        <w:rFonts w:ascii="Arial" w:hAnsi="Arial"/>
        <w:sz w:val="22"/>
      </w:rPr>
    </w:tblStylePr>
    <w:tblStylePr w:type="firstCol">
      <w:rPr>
        <w:rFonts w:ascii="Arial" w:hAnsi="Arial"/>
        <w:sz w:val="22"/>
      </w:rPr>
    </w:tblStylePr>
    <w:tblStylePr w:type="lastCol">
      <w:rPr>
        <w:rFonts w:ascii="Arial" w:hAnsi="Arial"/>
        <w:sz w:val="22"/>
      </w:r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paragraph" w:styleId="TOC4">
    <w:name w:val="toc 4"/>
    <w:basedOn w:val="Normal"/>
    <w:next w:val="Normal"/>
    <w:autoRedefine/>
    <w:uiPriority w:val="39"/>
    <w:rsid w:val="00221220"/>
    <w:pPr>
      <w:spacing w:after="100"/>
      <w:ind w:left="660"/>
    </w:pPr>
  </w:style>
  <w:style w:type="numbering" w:styleId="Numberedlist" w:customStyle="1">
    <w:name w:val="Numbered list"/>
    <w:basedOn w:val="NoList"/>
    <w:rsid w:val="00422874"/>
    <w:pPr>
      <w:numPr>
        <w:numId w:val="10"/>
      </w:numPr>
    </w:pPr>
  </w:style>
  <w:style w:type="paragraph" w:styleId="Caption">
    <w:name w:val="caption"/>
    <w:basedOn w:val="Normal"/>
    <w:next w:val="Normal"/>
    <w:uiPriority w:val="8"/>
    <w:rsid w:val="000A385C"/>
    <w:rPr>
      <w:iCs/>
      <w:sz w:val="20"/>
      <w:szCs w:val="18"/>
    </w:rPr>
  </w:style>
  <w:style w:type="character" w:styleId="PageNumber">
    <w:name w:val="page number"/>
    <w:aliases w:val="Page number"/>
    <w:basedOn w:val="DefaultParagraphFont"/>
    <w:uiPriority w:val="8"/>
    <w:rsid w:val="00B43C75"/>
    <w:rPr>
      <w:rFonts w:ascii="Lato" w:hAnsi="Lato"/>
      <w:sz w:val="19"/>
    </w:rPr>
  </w:style>
  <w:style w:type="paragraph" w:styleId="Hidden" w:customStyle="1">
    <w:name w:val="Hidden"/>
    <w:basedOn w:val="Normal"/>
    <w:uiPriority w:val="13"/>
    <w:rsid w:val="008A51A3"/>
    <w:pPr>
      <w:spacing w:after="0"/>
      <w:ind w:firstLine="284"/>
    </w:pPr>
    <w:rPr>
      <w:sz w:val="2"/>
      <w:szCs w:val="2"/>
    </w:rPr>
  </w:style>
  <w:style w:type="table" w:styleId="NTGtable1" w:customStyle="1">
    <w:name w:val="NTG table 1"/>
    <w:basedOn w:val="TableNormal"/>
    <w:uiPriority w:val="99"/>
    <w:rsid w:val="00F30056"/>
    <w:pPr>
      <w:spacing w:before="40" w:after="40"/>
    </w:pPr>
    <w:rPr>
      <w:rFonts w:ascii="Lato" w:hAnsi="Lato"/>
    </w:rPr>
    <w:tblPr>
      <w:tblStyleRowBandSize w:val="1"/>
      <w:tblBorders>
        <w:top w:val="single" w:color="1F1F5F" w:themeColor="text1" w:sz="4" w:space="0"/>
        <w:left w:val="single" w:color="1F1F5F" w:themeColor="text1" w:sz="4" w:space="0"/>
        <w:bottom w:val="single" w:color="1F1F5F" w:themeColor="text1" w:sz="4" w:space="0"/>
        <w:right w:val="single" w:color="1F1F5F" w:themeColor="text1" w:sz="4" w:space="0"/>
        <w:insideV w:val="single" w:color="1F1F5F" w:themeColor="text1" w:sz="4" w:space="0"/>
      </w:tblBorders>
    </w:tblPr>
    <w:tcPr>
      <w:vAlign w:val="center"/>
    </w:tcPr>
    <w:tblStylePr w:type="firstRow">
      <w:rPr>
        <w:b/>
      </w:rPr>
      <w:tblPr/>
      <w:trPr>
        <w:tblHeader/>
      </w:trPr>
      <w:tcPr>
        <w:shd w:val="clear" w:color="auto" w:fill="1F1F5F" w:themeFill="text1"/>
      </w:tcPr>
    </w:tblStylePr>
    <w:tblStylePr w:type="lastRow">
      <w:rPr>
        <w:b/>
      </w:rPr>
      <w:tblPr/>
      <w:tcPr>
        <w:tcBorders>
          <w:top w:val="single" w:color="1F1F5F" w:themeColor="text1" w:sz="4" w:space="0"/>
          <w:left w:val="single" w:color="1F1F5F" w:themeColor="text1" w:sz="4" w:space="0"/>
          <w:bottom w:val="single" w:color="1F1F5F" w:themeColor="text1" w:sz="4" w:space="0"/>
          <w:right w:val="single" w:color="1F1F5F" w:themeColor="text1" w:sz="4" w:space="0"/>
        </w:tcBorders>
      </w:tcPr>
    </w:tblStylePr>
    <w:tblStylePr w:type="firstCol">
      <w:rPr>
        <w:b w:val="0"/>
      </w:rPr>
    </w:tblStylePr>
    <w:tblStylePr w:type="band2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A71E1C"/>
    <w:pPr>
      <w:spacing w:after="0"/>
    </w:pPr>
    <w:rPr>
      <w:sz w:val="20"/>
      <w:szCs w:val="20"/>
    </w:rPr>
  </w:style>
  <w:style w:type="character" w:styleId="FootnoteTextChar" w:customStyle="1">
    <w:name w:val="Footnote Text Char"/>
    <w:basedOn w:val="DefaultParagraphFont"/>
    <w:link w:val="FootnoteText"/>
    <w:uiPriority w:val="99"/>
    <w:semiHidden/>
    <w:rsid w:val="00A71E1C"/>
    <w:rPr>
      <w:rFonts w:ascii="Lato" w:hAnsi="Lato"/>
      <w:sz w:val="20"/>
      <w:szCs w:val="20"/>
    </w:rPr>
  </w:style>
  <w:style w:type="character" w:styleId="FootnoteReference">
    <w:name w:val="footnote reference"/>
    <w:basedOn w:val="DefaultParagraphFont"/>
    <w:uiPriority w:val="99"/>
    <w:semiHidden/>
    <w:unhideWhenUsed/>
    <w:rsid w:val="00A71E1C"/>
    <w:rPr>
      <w:vertAlign w:val="superscript"/>
    </w:rPr>
  </w:style>
  <w:style w:type="paragraph" w:styleId="EndnoteText">
    <w:name w:val="endnote text"/>
    <w:basedOn w:val="Normal"/>
    <w:link w:val="EndnoteTextChar"/>
    <w:uiPriority w:val="99"/>
    <w:semiHidden/>
    <w:unhideWhenUsed/>
    <w:rsid w:val="00F01BE6"/>
    <w:pPr>
      <w:spacing w:after="0"/>
    </w:pPr>
    <w:rPr>
      <w:sz w:val="20"/>
      <w:szCs w:val="20"/>
    </w:rPr>
  </w:style>
  <w:style w:type="character" w:styleId="EndnoteTextChar" w:customStyle="1">
    <w:name w:val="Endnote Text Char"/>
    <w:basedOn w:val="DefaultParagraphFont"/>
    <w:link w:val="EndnoteText"/>
    <w:uiPriority w:val="99"/>
    <w:semiHidden/>
    <w:rsid w:val="00F01BE6"/>
    <w:rPr>
      <w:rFonts w:ascii="Lato" w:hAnsi="Lato"/>
      <w:sz w:val="20"/>
      <w:szCs w:val="20"/>
    </w:rPr>
  </w:style>
  <w:style w:type="character" w:styleId="EndnoteReference">
    <w:name w:val="endnote reference"/>
    <w:basedOn w:val="DefaultParagraphFont"/>
    <w:uiPriority w:val="99"/>
    <w:semiHidden/>
    <w:unhideWhenUsed/>
    <w:rsid w:val="00F01BE6"/>
    <w:rPr>
      <w:vertAlign w:val="superscript"/>
    </w:rPr>
  </w:style>
  <w:style w:type="paragraph" w:styleId="NTGFooter1items" w:customStyle="1">
    <w:name w:val="NTG Footer 1 items"/>
    <w:basedOn w:val="Normal"/>
    <w:link w:val="NTGFooter1itemsChar"/>
    <w:uiPriority w:val="9"/>
    <w:semiHidden/>
    <w:rsid w:val="008D4A5A"/>
    <w:pPr>
      <w:widowControl w:val="0"/>
      <w:tabs>
        <w:tab w:val="left" w:pos="1778"/>
        <w:tab w:val="right" w:pos="9026"/>
      </w:tabs>
      <w:spacing w:after="0"/>
    </w:pPr>
    <w:rPr>
      <w:rFonts w:ascii="Arial" w:hAnsi="Arial" w:cs="Arial"/>
      <w:sz w:val="20"/>
      <w:szCs w:val="16"/>
    </w:rPr>
  </w:style>
  <w:style w:type="paragraph" w:styleId="NTGFooterDepartmentof" w:customStyle="1">
    <w:name w:val="NTG Footer Department of"/>
    <w:link w:val="NTGFooterDepartmentofChar"/>
    <w:uiPriority w:val="9"/>
    <w:semiHidden/>
    <w:rsid w:val="008D4A5A"/>
    <w:pPr>
      <w:widowControl w:val="0"/>
      <w:tabs>
        <w:tab w:val="right" w:pos="9026"/>
      </w:tabs>
    </w:pPr>
    <w:rPr>
      <w:rFonts w:cs="Arial"/>
      <w:caps/>
      <w:szCs w:val="16"/>
    </w:rPr>
  </w:style>
  <w:style w:type="paragraph" w:styleId="NTGFooterDepartmentName" w:customStyle="1">
    <w:name w:val="NTG Footer Department Name"/>
    <w:link w:val="NTGFooterDepartmentNameChar"/>
    <w:uiPriority w:val="9"/>
    <w:semiHidden/>
    <w:rsid w:val="008D4A5A"/>
    <w:pPr>
      <w:widowControl w:val="0"/>
      <w:tabs>
        <w:tab w:val="right" w:pos="9026"/>
      </w:tabs>
    </w:pPr>
    <w:rPr>
      <w:rFonts w:ascii="Arial Black" w:hAnsi="Arial Black" w:cs="Arial"/>
      <w:caps/>
      <w:szCs w:val="16"/>
    </w:rPr>
  </w:style>
  <w:style w:type="character" w:styleId="NTGFooter1itemsChar" w:customStyle="1">
    <w:name w:val="NTG Footer 1 items Char"/>
    <w:basedOn w:val="DefaultParagraphFont"/>
    <w:link w:val="NTGFooter1items"/>
    <w:uiPriority w:val="9"/>
    <w:semiHidden/>
    <w:rsid w:val="008D4A5A"/>
    <w:rPr>
      <w:rFonts w:cs="Arial"/>
      <w:sz w:val="20"/>
      <w:szCs w:val="16"/>
    </w:rPr>
  </w:style>
  <w:style w:type="character" w:styleId="NTGFooterDepartmentofChar" w:customStyle="1">
    <w:name w:val="NTG Footer Department of Char"/>
    <w:basedOn w:val="DefaultParagraphFont"/>
    <w:link w:val="NTGFooterDepartmentof"/>
    <w:uiPriority w:val="9"/>
    <w:semiHidden/>
    <w:rsid w:val="008D4A5A"/>
    <w:rPr>
      <w:rFonts w:cs="Arial"/>
      <w:caps/>
      <w:szCs w:val="16"/>
    </w:rPr>
  </w:style>
  <w:style w:type="character" w:styleId="NTGFooterDepartmentNameChar" w:customStyle="1">
    <w:name w:val="NTG Footer Department Name Char"/>
    <w:basedOn w:val="NTGFooterDepartmentofChar"/>
    <w:link w:val="NTGFooterDepartmentName"/>
    <w:uiPriority w:val="9"/>
    <w:semiHidden/>
    <w:rsid w:val="008D4A5A"/>
    <w:rPr>
      <w:rFonts w:ascii="Arial Black" w:hAnsi="Arial Black" w:cs="Arial"/>
      <w:caps/>
      <w:szCs w:val="16"/>
    </w:rPr>
  </w:style>
  <w:style w:type="paragraph" w:styleId="BalloonText">
    <w:name w:val="Balloon Text"/>
    <w:basedOn w:val="Normal"/>
    <w:link w:val="BalloonTextChar"/>
    <w:uiPriority w:val="99"/>
    <w:semiHidden/>
    <w:unhideWhenUsed/>
    <w:rsid w:val="008D4A5A"/>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D4A5A"/>
    <w:rPr>
      <w:rFonts w:ascii="Segoe UI" w:hAnsi="Segoe UI" w:cs="Segoe UI"/>
      <w:sz w:val="18"/>
      <w:szCs w:val="18"/>
    </w:rPr>
  </w:style>
  <w:style w:type="paragraph" w:styleId="BulletList0" w:customStyle="1">
    <w:name w:val="Bullet List"/>
    <w:basedOn w:val="ListParagraph"/>
    <w:link w:val="BulletListChar"/>
    <w:rsid w:val="005A3954"/>
    <w:pPr>
      <w:keepNext/>
      <w:numPr>
        <w:numId w:val="11"/>
      </w:numPr>
      <w:ind w:left="714" w:hanging="357"/>
    </w:pPr>
    <w:rPr>
      <w:lang w:eastAsia="en-AU"/>
    </w:rPr>
  </w:style>
  <w:style w:type="character" w:styleId="BlockTextChar" w:customStyle="1">
    <w:name w:val="Block Text Char"/>
    <w:basedOn w:val="DefaultParagraphFont"/>
    <w:link w:val="BlockText"/>
    <w:semiHidden/>
    <w:rsid w:val="005A3954"/>
    <w:rPr>
      <w:rFonts w:ascii="Lato" w:hAnsi="Lato" w:eastAsiaTheme="minorEastAsia"/>
      <w:iCs/>
    </w:rPr>
  </w:style>
  <w:style w:type="character" w:styleId="ListParagraphChar" w:customStyle="1">
    <w:name w:val="List Paragraph Char"/>
    <w:aliases w:val="#List Paragraph Char,Bullets Char,TOC style Char,lp1 Char,Bullet OSM Char,Proposal Bullet List Char,Bullet Number Char,List Paragraph1 Char,lp11 Char,List Paragraph11 Char,Bullet 1 Char,Use Case List Paragraph Char,FooterText Char"/>
    <w:basedOn w:val="BlockTextChar"/>
    <w:link w:val="ListParagraph"/>
    <w:uiPriority w:val="34"/>
    <w:rsid w:val="005A3954"/>
    <w:rPr>
      <w:rFonts w:ascii="Lato" w:hAnsi="Lato" w:eastAsiaTheme="minorEastAsia"/>
      <w:iCs/>
    </w:rPr>
  </w:style>
  <w:style w:type="character" w:styleId="BulletListChar" w:customStyle="1">
    <w:name w:val="Bullet List Char"/>
    <w:basedOn w:val="ListParagraphChar"/>
    <w:link w:val="BulletList0"/>
    <w:rsid w:val="005A3954"/>
    <w:rPr>
      <w:rFonts w:ascii="Lato" w:hAnsi="Lato" w:eastAsiaTheme="minorEastAsia"/>
      <w:iCs/>
      <w:lang w:eastAsia="en-AU"/>
    </w:rPr>
  </w:style>
  <w:style w:type="paragraph" w:styleId="RCPost-bullet" w:customStyle="1">
    <w:name w:val="RC Post-bullet"/>
    <w:basedOn w:val="Normal"/>
    <w:next w:val="Normal"/>
    <w:link w:val="RCPost-bulletChar"/>
    <w:qFormat/>
    <w:rsid w:val="00110AEE"/>
    <w:pPr>
      <w:spacing w:before="240"/>
    </w:pPr>
    <w:rPr>
      <w:lang w:eastAsia="en-AU"/>
    </w:rPr>
  </w:style>
  <w:style w:type="character" w:styleId="RCPost-bulletChar" w:customStyle="1">
    <w:name w:val="RC Post-bullet Char"/>
    <w:basedOn w:val="DefaultParagraphFont"/>
    <w:link w:val="RCPost-bullet"/>
    <w:rsid w:val="00110AEE"/>
    <w:rPr>
      <w:rFonts w:ascii="Lato" w:hAnsi="Lato"/>
      <w:lang w:eastAsia="en-AU"/>
    </w:rPr>
  </w:style>
  <w:style w:type="paragraph" w:styleId="TableofFigures">
    <w:name w:val="table of figures"/>
    <w:basedOn w:val="Normal"/>
    <w:next w:val="Normal"/>
    <w:uiPriority w:val="99"/>
    <w:unhideWhenUsed/>
    <w:rsid w:val="003111A0"/>
    <w:pPr>
      <w:spacing w:before="120" w:after="100"/>
    </w:pPr>
  </w:style>
  <w:style w:type="paragraph" w:styleId="RCFigure" w:customStyle="1">
    <w:name w:val="RC Figure"/>
    <w:basedOn w:val="Normal"/>
    <w:next w:val="Normal"/>
    <w:link w:val="RCFigureChar"/>
    <w:qFormat/>
    <w:rsid w:val="001A7DE8"/>
    <w:pPr>
      <w:spacing w:after="240"/>
      <w:jc w:val="center"/>
    </w:pPr>
    <w:rPr>
      <w:sz w:val="16"/>
      <w:szCs w:val="16"/>
    </w:rPr>
  </w:style>
  <w:style w:type="character" w:styleId="RCFigureChar" w:customStyle="1">
    <w:name w:val="RC Figure Char"/>
    <w:basedOn w:val="ListParagraphChar"/>
    <w:link w:val="RCFigure"/>
    <w:rsid w:val="006B290A"/>
    <w:rPr>
      <w:rFonts w:ascii="Lato" w:hAnsi="Lato" w:eastAsiaTheme="minorEastAsia"/>
      <w:iCs w:val="0"/>
      <w:sz w:val="16"/>
      <w:szCs w:val="16"/>
    </w:rPr>
  </w:style>
  <w:style w:type="paragraph" w:styleId="TOC5">
    <w:name w:val="toc 5"/>
    <w:basedOn w:val="Normal"/>
    <w:next w:val="Normal"/>
    <w:autoRedefine/>
    <w:uiPriority w:val="39"/>
    <w:unhideWhenUsed/>
    <w:rsid w:val="00FD0CB2"/>
    <w:pPr>
      <w:spacing w:after="100" w:line="259" w:lineRule="auto"/>
      <w:ind w:left="880"/>
    </w:pPr>
    <w:rPr>
      <w:rFonts w:asciiTheme="minorHAnsi" w:hAnsiTheme="minorHAnsi" w:eastAsiaTheme="minorEastAsia" w:cstheme="minorBidi"/>
      <w:lang w:eastAsia="en-AU"/>
    </w:rPr>
  </w:style>
  <w:style w:type="paragraph" w:styleId="TOC6">
    <w:name w:val="toc 6"/>
    <w:basedOn w:val="Normal"/>
    <w:next w:val="Normal"/>
    <w:autoRedefine/>
    <w:uiPriority w:val="39"/>
    <w:unhideWhenUsed/>
    <w:rsid w:val="00FD0CB2"/>
    <w:pPr>
      <w:spacing w:after="100" w:line="259" w:lineRule="auto"/>
      <w:ind w:left="1100"/>
    </w:pPr>
    <w:rPr>
      <w:rFonts w:asciiTheme="minorHAnsi" w:hAnsiTheme="minorHAnsi" w:eastAsiaTheme="minorEastAsia" w:cstheme="minorBidi"/>
      <w:lang w:eastAsia="en-AU"/>
    </w:rPr>
  </w:style>
  <w:style w:type="paragraph" w:styleId="TOC7">
    <w:name w:val="toc 7"/>
    <w:basedOn w:val="Normal"/>
    <w:next w:val="Normal"/>
    <w:autoRedefine/>
    <w:uiPriority w:val="39"/>
    <w:unhideWhenUsed/>
    <w:rsid w:val="00FD0CB2"/>
    <w:pPr>
      <w:spacing w:after="100" w:line="259" w:lineRule="auto"/>
      <w:ind w:left="1320"/>
    </w:pPr>
    <w:rPr>
      <w:rFonts w:asciiTheme="minorHAnsi" w:hAnsiTheme="minorHAnsi" w:eastAsiaTheme="minorEastAsia" w:cstheme="minorBidi"/>
      <w:lang w:eastAsia="en-AU"/>
    </w:rPr>
  </w:style>
  <w:style w:type="paragraph" w:styleId="TOC8">
    <w:name w:val="toc 8"/>
    <w:basedOn w:val="Normal"/>
    <w:next w:val="Normal"/>
    <w:autoRedefine/>
    <w:uiPriority w:val="39"/>
    <w:unhideWhenUsed/>
    <w:rsid w:val="00FD0CB2"/>
    <w:pPr>
      <w:spacing w:after="100" w:line="259" w:lineRule="auto"/>
      <w:ind w:left="1540"/>
    </w:pPr>
    <w:rPr>
      <w:rFonts w:asciiTheme="minorHAnsi" w:hAnsiTheme="minorHAnsi" w:eastAsiaTheme="minorEastAsia" w:cstheme="minorBidi"/>
      <w:lang w:eastAsia="en-AU"/>
    </w:rPr>
  </w:style>
  <w:style w:type="paragraph" w:styleId="TOC9">
    <w:name w:val="toc 9"/>
    <w:basedOn w:val="Normal"/>
    <w:next w:val="Normal"/>
    <w:autoRedefine/>
    <w:uiPriority w:val="39"/>
    <w:unhideWhenUsed/>
    <w:rsid w:val="00FD0CB2"/>
    <w:pPr>
      <w:spacing w:after="100" w:line="259" w:lineRule="auto"/>
      <w:ind w:left="1760"/>
    </w:pPr>
    <w:rPr>
      <w:rFonts w:asciiTheme="minorHAnsi" w:hAnsiTheme="minorHAnsi" w:eastAsiaTheme="minorEastAsia" w:cstheme="minorBidi"/>
      <w:lang w:eastAsia="en-AU"/>
    </w:rPr>
  </w:style>
  <w:style w:type="character" w:styleId="CommentReference">
    <w:name w:val="annotation reference"/>
    <w:basedOn w:val="DefaultParagraphFont"/>
    <w:uiPriority w:val="99"/>
    <w:semiHidden/>
    <w:unhideWhenUsed/>
    <w:rsid w:val="00106780"/>
    <w:rPr>
      <w:sz w:val="16"/>
      <w:szCs w:val="16"/>
    </w:rPr>
  </w:style>
  <w:style w:type="paragraph" w:styleId="CommentText">
    <w:name w:val="annotation text"/>
    <w:basedOn w:val="Normal"/>
    <w:link w:val="CommentTextChar"/>
    <w:uiPriority w:val="99"/>
    <w:unhideWhenUsed/>
    <w:rsid w:val="00106780"/>
    <w:rPr>
      <w:sz w:val="20"/>
      <w:szCs w:val="20"/>
    </w:rPr>
  </w:style>
  <w:style w:type="character" w:styleId="CommentTextChar" w:customStyle="1">
    <w:name w:val="Comment Text Char"/>
    <w:basedOn w:val="DefaultParagraphFont"/>
    <w:link w:val="CommentText"/>
    <w:uiPriority w:val="99"/>
    <w:rsid w:val="00106780"/>
    <w:rPr>
      <w:rFonts w:ascii="Lato" w:hAnsi="Lato"/>
      <w:sz w:val="20"/>
      <w:szCs w:val="20"/>
    </w:rPr>
  </w:style>
  <w:style w:type="paragraph" w:styleId="CommentSubject">
    <w:name w:val="annotation subject"/>
    <w:basedOn w:val="CommentText"/>
    <w:next w:val="CommentText"/>
    <w:link w:val="CommentSubjectChar"/>
    <w:uiPriority w:val="99"/>
    <w:semiHidden/>
    <w:unhideWhenUsed/>
    <w:rsid w:val="00106780"/>
    <w:rPr>
      <w:b/>
      <w:bCs/>
    </w:rPr>
  </w:style>
  <w:style w:type="character" w:styleId="CommentSubjectChar" w:customStyle="1">
    <w:name w:val="Comment Subject Char"/>
    <w:basedOn w:val="CommentTextChar"/>
    <w:link w:val="CommentSubject"/>
    <w:uiPriority w:val="99"/>
    <w:semiHidden/>
    <w:rsid w:val="00106780"/>
    <w:rPr>
      <w:rFonts w:ascii="Lato" w:hAnsi="Lato"/>
      <w:b/>
      <w:bCs/>
      <w:sz w:val="20"/>
      <w:szCs w:val="20"/>
    </w:rPr>
  </w:style>
  <w:style w:type="character" w:styleId="IntenseEmphasis">
    <w:name w:val="Intense Emphasis"/>
    <w:basedOn w:val="DefaultParagraphFont"/>
    <w:uiPriority w:val="99"/>
    <w:rsid w:val="00E83D29"/>
    <w:rPr>
      <w:i/>
      <w:iCs/>
      <w:color w:val="C25062" w:themeColor="accent1"/>
    </w:rPr>
  </w:style>
  <w:style w:type="paragraph" w:styleId="IntenseHeading" w:customStyle="1">
    <w:name w:val="Intense Heading"/>
    <w:basedOn w:val="BodyText"/>
    <w:next w:val="BodyText"/>
    <w:uiPriority w:val="96"/>
    <w:rsid w:val="00E83D29"/>
    <w:pPr>
      <w:spacing w:after="0"/>
    </w:pPr>
    <w:rPr>
      <w:rFonts w:asciiTheme="minorHAnsi" w:hAnsiTheme="minorHAnsi" w:eastAsiaTheme="minorHAnsi"/>
      <w:b/>
      <w:i/>
      <w:color w:val="4F81BD"/>
      <w:sz w:val="20"/>
      <w:szCs w:val="20"/>
    </w:rPr>
  </w:style>
  <w:style w:type="paragraph" w:styleId="Bullets1" w:customStyle="1">
    <w:name w:val="Bullets 1"/>
    <w:basedOn w:val="BodyText"/>
    <w:rsid w:val="00E83D29"/>
    <w:pPr>
      <w:numPr>
        <w:numId w:val="13"/>
      </w:numPr>
    </w:pPr>
    <w:rPr>
      <w:rFonts w:asciiTheme="minorHAnsi" w:hAnsiTheme="minorHAnsi" w:eastAsiaTheme="minorHAnsi"/>
      <w:sz w:val="20"/>
      <w:szCs w:val="20"/>
    </w:rPr>
  </w:style>
  <w:style w:type="paragraph" w:styleId="RCControlHeading" w:customStyle="1">
    <w:name w:val="RC Control Heading"/>
    <w:basedOn w:val="Normal"/>
    <w:next w:val="Normal"/>
    <w:link w:val="RCControlHeadingChar"/>
    <w:qFormat/>
    <w:rsid w:val="00110AEE"/>
    <w:pPr>
      <w:spacing w:before="240"/>
    </w:pPr>
    <w:rPr>
      <w:u w:val="single"/>
    </w:rPr>
  </w:style>
  <w:style w:type="character" w:styleId="RCControlHeadingChar" w:customStyle="1">
    <w:name w:val="RC Control Heading Char"/>
    <w:basedOn w:val="DefaultParagraphFont"/>
    <w:link w:val="RCControlHeading"/>
    <w:rsid w:val="00110AEE"/>
    <w:rPr>
      <w:rFonts w:ascii="Lato" w:hAnsi="Lato"/>
      <w:u w:val="single"/>
    </w:rPr>
  </w:style>
  <w:style w:type="table" w:styleId="GridTable1Light-Accent1">
    <w:name w:val="Grid Table 1 Light Accent 1"/>
    <w:basedOn w:val="TableNormal"/>
    <w:uiPriority w:val="46"/>
    <w:rsid w:val="001D6CF9"/>
    <w:pPr>
      <w:spacing w:after="0"/>
    </w:pPr>
    <w:tblPr>
      <w:tblStyleRowBandSize w:val="1"/>
      <w:tblStyleColBandSize w:val="1"/>
      <w:tblBorders>
        <w:top w:val="single" w:color="E6B8BF" w:themeColor="accent1" w:themeTint="66" w:sz="4" w:space="0"/>
        <w:left w:val="single" w:color="E6B8BF" w:themeColor="accent1" w:themeTint="66" w:sz="4" w:space="0"/>
        <w:bottom w:val="single" w:color="E6B8BF" w:themeColor="accent1" w:themeTint="66" w:sz="4" w:space="0"/>
        <w:right w:val="single" w:color="E6B8BF" w:themeColor="accent1" w:themeTint="66" w:sz="4" w:space="0"/>
        <w:insideH w:val="single" w:color="E6B8BF" w:themeColor="accent1" w:themeTint="66" w:sz="4" w:space="0"/>
        <w:insideV w:val="single" w:color="E6B8BF" w:themeColor="accent1" w:themeTint="66" w:sz="4" w:space="0"/>
      </w:tblBorders>
    </w:tblPr>
    <w:tblStylePr w:type="firstRow">
      <w:rPr>
        <w:b/>
        <w:bCs/>
      </w:rPr>
      <w:tblPr/>
      <w:tcPr>
        <w:tcBorders>
          <w:bottom w:val="single" w:color="DA95A0" w:themeColor="accent1" w:themeTint="99" w:sz="12" w:space="0"/>
        </w:tcBorders>
      </w:tcPr>
    </w:tblStylePr>
    <w:tblStylePr w:type="lastRow">
      <w:rPr>
        <w:b/>
        <w:bCs/>
      </w:rPr>
      <w:tblPr/>
      <w:tcPr>
        <w:tcBorders>
          <w:top w:val="double" w:color="DA95A0" w:themeColor="accent1" w:themeTint="99" w:sz="2" w:space="0"/>
        </w:tcBorders>
      </w:tcPr>
    </w:tblStylePr>
    <w:tblStylePr w:type="firstCol">
      <w:rPr>
        <w:b/>
        <w:bCs/>
      </w:rPr>
    </w:tblStylePr>
    <w:tblStylePr w:type="lastCol">
      <w:rPr>
        <w:b/>
        <w:bCs/>
      </w:rPr>
    </w:tblStylePr>
  </w:style>
  <w:style w:type="numbering" w:styleId="RMSECBullets" w:customStyle="1">
    <w:name w:val="RMSEC Bullets"/>
    <w:uiPriority w:val="99"/>
    <w:rsid w:val="00CA20B6"/>
    <w:pPr>
      <w:numPr>
        <w:numId w:val="19"/>
      </w:numPr>
    </w:pPr>
  </w:style>
  <w:style w:type="paragraph" w:styleId="SPABODY" w:customStyle="1">
    <w:name w:val="SPA_BODY"/>
    <w:basedOn w:val="Normal"/>
    <w:qFormat/>
    <w:rsid w:val="00032AC4"/>
    <w:pPr>
      <w:spacing w:before="28"/>
    </w:pPr>
    <w:rPr>
      <w:rFonts w:ascii="Arial" w:hAnsi="Arial" w:eastAsia="Arial" w:cs="Arial"/>
      <w:color w:val="1D1D1B"/>
      <w:sz w:val="20"/>
      <w:szCs w:val="20"/>
    </w:rPr>
  </w:style>
  <w:style w:type="character" w:styleId="FollowedHyperlink">
    <w:name w:val="FollowedHyperlink"/>
    <w:basedOn w:val="DefaultParagraphFont"/>
    <w:uiPriority w:val="99"/>
    <w:semiHidden/>
    <w:unhideWhenUsed/>
    <w:rsid w:val="00ED0A42"/>
    <w:rPr>
      <w:color w:val="8C4799" w:themeColor="followedHyperlink"/>
      <w:u w:val="single"/>
    </w:rPr>
  </w:style>
  <w:style w:type="paragraph" w:styleId="Revision">
    <w:name w:val="Revision"/>
    <w:hidden/>
    <w:uiPriority w:val="99"/>
    <w:semiHidden/>
    <w:rsid w:val="00561C61"/>
    <w:pPr>
      <w:spacing w:after="0"/>
    </w:pPr>
    <w:rPr>
      <w:rFonts w:ascii="Lato" w:hAnsi="Lato"/>
    </w:rPr>
  </w:style>
  <w:style w:type="paragraph" w:styleId="paragraph" w:customStyle="1">
    <w:name w:val="paragraph"/>
    <w:basedOn w:val="Normal"/>
    <w:rsid w:val="00CC3710"/>
    <w:pPr>
      <w:spacing w:before="100" w:beforeAutospacing="1" w:after="100" w:afterAutospacing="1"/>
    </w:pPr>
    <w:rPr>
      <w:rFonts w:ascii="Times New Roman" w:hAnsi="Times New Roman" w:eastAsia="Times New Roman"/>
      <w:sz w:val="24"/>
      <w:szCs w:val="24"/>
      <w:lang w:eastAsia="en-AU"/>
    </w:rPr>
  </w:style>
  <w:style w:type="character" w:styleId="normaltextrun" w:customStyle="1">
    <w:name w:val="normaltextrun"/>
    <w:basedOn w:val="DefaultParagraphFont"/>
    <w:rsid w:val="00CC3710"/>
  </w:style>
  <w:style w:type="character" w:styleId="eop" w:customStyle="1">
    <w:name w:val="eop"/>
    <w:basedOn w:val="DefaultParagraphFont"/>
    <w:rsid w:val="00CC3710"/>
  </w:style>
  <w:style w:type="table" w:styleId="GridTable4-Accent2">
    <w:name w:val="Grid Table 4 Accent 2"/>
    <w:basedOn w:val="TableNormal"/>
    <w:uiPriority w:val="49"/>
    <w:rsid w:val="00B932EF"/>
    <w:pPr>
      <w:spacing w:after="0"/>
    </w:pPr>
    <w:tblPr>
      <w:tblStyleRowBandSize w:val="1"/>
      <w:tblStyleColBandSize w:val="1"/>
      <w:tblBorders>
        <w:top w:val="single" w:color="5AB5EF" w:themeColor="accent2" w:themeTint="99" w:sz="4" w:space="0"/>
        <w:left w:val="single" w:color="5AB5EF" w:themeColor="accent2" w:themeTint="99" w:sz="4" w:space="0"/>
        <w:bottom w:val="single" w:color="5AB5EF" w:themeColor="accent2" w:themeTint="99" w:sz="4" w:space="0"/>
        <w:right w:val="single" w:color="5AB5EF" w:themeColor="accent2" w:themeTint="99" w:sz="4" w:space="0"/>
        <w:insideH w:val="single" w:color="5AB5EF" w:themeColor="accent2" w:themeTint="99" w:sz="4" w:space="0"/>
        <w:insideV w:val="single" w:color="5AB5EF" w:themeColor="accent2" w:themeTint="99" w:sz="4" w:space="0"/>
      </w:tblBorders>
    </w:tblPr>
    <w:tblStylePr w:type="firstRow">
      <w:rPr>
        <w:b/>
        <w:bCs/>
        <w:color w:val="FFFFFF" w:themeColor="background1"/>
      </w:rPr>
      <w:tblPr/>
      <w:tcPr>
        <w:tcBorders>
          <w:top w:val="single" w:color="127CC0" w:themeColor="accent2" w:sz="4" w:space="0"/>
          <w:left w:val="single" w:color="127CC0" w:themeColor="accent2" w:sz="4" w:space="0"/>
          <w:bottom w:val="single" w:color="127CC0" w:themeColor="accent2" w:sz="4" w:space="0"/>
          <w:right w:val="single" w:color="127CC0" w:themeColor="accent2" w:sz="4" w:space="0"/>
          <w:insideH w:val="nil"/>
          <w:insideV w:val="nil"/>
        </w:tcBorders>
        <w:shd w:val="clear" w:color="auto" w:fill="127CC0" w:themeFill="accent2"/>
      </w:tcPr>
    </w:tblStylePr>
    <w:tblStylePr w:type="lastRow">
      <w:rPr>
        <w:b/>
        <w:bCs/>
      </w:rPr>
      <w:tblPr/>
      <w:tcPr>
        <w:tcBorders>
          <w:top w:val="double" w:color="127CC0" w:themeColor="accent2" w:sz="4" w:space="0"/>
        </w:tcBorders>
      </w:tcPr>
    </w:tblStylePr>
    <w:tblStylePr w:type="firstCol">
      <w:rPr>
        <w:b/>
        <w:bCs/>
      </w:rPr>
    </w:tblStylePr>
    <w:tblStylePr w:type="lastCol">
      <w:rPr>
        <w:b/>
        <w:bCs/>
      </w:rPr>
    </w:tblStylePr>
    <w:tblStylePr w:type="band1Vert">
      <w:tblPr/>
      <w:tcPr>
        <w:shd w:val="clear" w:color="auto" w:fill="C8E6FA" w:themeFill="accent2" w:themeFillTint="33"/>
      </w:tcPr>
    </w:tblStylePr>
    <w:tblStylePr w:type="band1Horz">
      <w:tblPr/>
      <w:tcPr>
        <w:shd w:val="clear" w:color="auto" w:fill="C8E6FA" w:themeFill="accent2" w:themeFillTint="33"/>
      </w:tcPr>
    </w:tblStylePr>
  </w:style>
  <w:style w:type="table" w:styleId="ListTable3-Accent2">
    <w:name w:val="List Table 3 Accent 2"/>
    <w:basedOn w:val="TableNormal"/>
    <w:uiPriority w:val="48"/>
    <w:rsid w:val="00B932EF"/>
    <w:pPr>
      <w:spacing w:after="0"/>
    </w:pPr>
    <w:tblPr>
      <w:tblStyleRowBandSize w:val="1"/>
      <w:tblStyleColBandSize w:val="1"/>
      <w:tblBorders>
        <w:top w:val="single" w:color="127CC0" w:themeColor="accent2" w:sz="4" w:space="0"/>
        <w:left w:val="single" w:color="127CC0" w:themeColor="accent2" w:sz="4" w:space="0"/>
        <w:bottom w:val="single" w:color="127CC0" w:themeColor="accent2" w:sz="4" w:space="0"/>
        <w:right w:val="single" w:color="127CC0" w:themeColor="accent2" w:sz="4" w:space="0"/>
      </w:tblBorders>
    </w:tblPr>
    <w:tblStylePr w:type="firstRow">
      <w:rPr>
        <w:b/>
        <w:bCs/>
        <w:color w:val="FFFFFF" w:themeColor="background1"/>
      </w:rPr>
      <w:tblPr/>
      <w:tcPr>
        <w:shd w:val="clear" w:color="auto" w:fill="127CC0" w:themeFill="accent2"/>
      </w:tcPr>
    </w:tblStylePr>
    <w:tblStylePr w:type="lastRow">
      <w:rPr>
        <w:b/>
        <w:bCs/>
      </w:rPr>
      <w:tblPr/>
      <w:tcPr>
        <w:tcBorders>
          <w:top w:val="double" w:color="127CC0"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127CC0" w:themeColor="accent2" w:sz="4" w:space="0"/>
          <w:right w:val="single" w:color="127CC0" w:themeColor="accent2" w:sz="4" w:space="0"/>
        </w:tcBorders>
      </w:tcPr>
    </w:tblStylePr>
    <w:tblStylePr w:type="band1Horz">
      <w:tblPr/>
      <w:tcPr>
        <w:tcBorders>
          <w:top w:val="single" w:color="127CC0" w:themeColor="accent2" w:sz="4" w:space="0"/>
          <w:bottom w:val="single" w:color="127CC0"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127CC0" w:themeColor="accent2" w:sz="4" w:space="0"/>
          <w:left w:val="nil"/>
        </w:tcBorders>
      </w:tcPr>
    </w:tblStylePr>
    <w:tblStylePr w:type="swCell">
      <w:tblPr/>
      <w:tcPr>
        <w:tcBorders>
          <w:top w:val="double" w:color="127CC0" w:themeColor="accent2" w:sz="4" w:space="0"/>
          <w:right w:val="nil"/>
        </w:tcBorders>
      </w:tcPr>
    </w:tblStylePr>
  </w:style>
  <w:style w:type="table" w:styleId="ListTable4-Accent2">
    <w:name w:val="List Table 4 Accent 2"/>
    <w:basedOn w:val="TableNormal"/>
    <w:uiPriority w:val="49"/>
    <w:rsid w:val="00B932EF"/>
    <w:pPr>
      <w:spacing w:after="0"/>
    </w:pPr>
    <w:tblPr>
      <w:tblStyleRowBandSize w:val="1"/>
      <w:tblStyleColBandSize w:val="1"/>
      <w:tblBorders>
        <w:top w:val="single" w:color="5AB5EF" w:themeColor="accent2" w:themeTint="99" w:sz="4" w:space="0"/>
        <w:left w:val="single" w:color="5AB5EF" w:themeColor="accent2" w:themeTint="99" w:sz="4" w:space="0"/>
        <w:bottom w:val="single" w:color="5AB5EF" w:themeColor="accent2" w:themeTint="99" w:sz="4" w:space="0"/>
        <w:right w:val="single" w:color="5AB5EF" w:themeColor="accent2" w:themeTint="99" w:sz="4" w:space="0"/>
        <w:insideH w:val="single" w:color="5AB5EF" w:themeColor="accent2" w:themeTint="99" w:sz="4" w:space="0"/>
      </w:tblBorders>
    </w:tblPr>
    <w:tblStylePr w:type="firstRow">
      <w:rPr>
        <w:b/>
        <w:bCs/>
        <w:color w:val="FFFFFF" w:themeColor="background1"/>
      </w:rPr>
      <w:tblPr/>
      <w:tcPr>
        <w:tcBorders>
          <w:top w:val="single" w:color="127CC0" w:themeColor="accent2" w:sz="4" w:space="0"/>
          <w:left w:val="single" w:color="127CC0" w:themeColor="accent2" w:sz="4" w:space="0"/>
          <w:bottom w:val="single" w:color="127CC0" w:themeColor="accent2" w:sz="4" w:space="0"/>
          <w:right w:val="single" w:color="127CC0" w:themeColor="accent2" w:sz="4" w:space="0"/>
          <w:insideH w:val="nil"/>
        </w:tcBorders>
        <w:shd w:val="clear" w:color="auto" w:fill="127CC0" w:themeFill="accent2"/>
      </w:tcPr>
    </w:tblStylePr>
    <w:tblStylePr w:type="lastRow">
      <w:rPr>
        <w:b/>
        <w:bCs/>
      </w:rPr>
      <w:tblPr/>
      <w:tcPr>
        <w:tcBorders>
          <w:top w:val="double" w:color="5AB5EF" w:themeColor="accent2" w:themeTint="99" w:sz="4" w:space="0"/>
        </w:tcBorders>
      </w:tcPr>
    </w:tblStylePr>
    <w:tblStylePr w:type="firstCol">
      <w:rPr>
        <w:b/>
        <w:bCs/>
      </w:rPr>
    </w:tblStylePr>
    <w:tblStylePr w:type="lastCol">
      <w:rPr>
        <w:b/>
        <w:bCs/>
      </w:rPr>
    </w:tblStylePr>
    <w:tblStylePr w:type="band1Vert">
      <w:tblPr/>
      <w:tcPr>
        <w:shd w:val="clear" w:color="auto" w:fill="C8E6FA" w:themeFill="accent2" w:themeFillTint="33"/>
      </w:tcPr>
    </w:tblStylePr>
    <w:tblStylePr w:type="band1Horz">
      <w:tblPr/>
      <w:tcPr>
        <w:shd w:val="clear" w:color="auto" w:fill="C8E6FA" w:themeFill="accent2" w:themeFillTint="33"/>
      </w:tcPr>
    </w:tblStylePr>
  </w:style>
  <w:style w:type="character" w:styleId="UnresolvedMention">
    <w:name w:val="Unresolved Mention"/>
    <w:basedOn w:val="DefaultParagraphFont"/>
    <w:uiPriority w:val="99"/>
    <w:semiHidden/>
    <w:unhideWhenUsed/>
    <w:rsid w:val="00C20946"/>
    <w:rPr>
      <w:color w:val="605E5C"/>
      <w:shd w:val="clear" w:color="auto" w:fill="E1DFDD"/>
    </w:rPr>
  </w:style>
  <w:style w:type="table" w:styleId="ListTable3">
    <w:name w:val="List Table 3"/>
    <w:basedOn w:val="TableNormal"/>
    <w:uiPriority w:val="48"/>
    <w:rsid w:val="003411E4"/>
    <w:pPr>
      <w:spacing w:after="0"/>
    </w:pPr>
    <w:tblPr>
      <w:tblStyleRowBandSize w:val="1"/>
      <w:tblStyleColBandSize w:val="1"/>
      <w:tblBorders>
        <w:top w:val="single" w:color="1F1F5F" w:themeColor="text1" w:sz="4" w:space="0"/>
        <w:left w:val="single" w:color="1F1F5F" w:themeColor="text1" w:sz="4" w:space="0"/>
        <w:bottom w:val="single" w:color="1F1F5F" w:themeColor="text1" w:sz="4" w:space="0"/>
        <w:right w:val="single" w:color="1F1F5F" w:themeColor="text1" w:sz="4" w:space="0"/>
      </w:tblBorders>
    </w:tblPr>
    <w:tblStylePr w:type="firstRow">
      <w:rPr>
        <w:b/>
        <w:bCs/>
        <w:color w:val="FFFFFF" w:themeColor="background1"/>
      </w:rPr>
      <w:tblPr/>
      <w:tcPr>
        <w:shd w:val="clear" w:color="auto" w:fill="1F1F5F" w:themeFill="text1"/>
      </w:tcPr>
    </w:tblStylePr>
    <w:tblStylePr w:type="lastRow">
      <w:rPr>
        <w:b/>
        <w:bCs/>
      </w:rPr>
      <w:tblPr/>
      <w:tcPr>
        <w:tcBorders>
          <w:top w:val="double" w:color="1F1F5F"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1F1F5F" w:themeColor="text1" w:sz="4" w:space="0"/>
          <w:right w:val="single" w:color="1F1F5F" w:themeColor="text1" w:sz="4" w:space="0"/>
        </w:tcBorders>
      </w:tcPr>
    </w:tblStylePr>
    <w:tblStylePr w:type="band1Horz">
      <w:tblPr/>
      <w:tcPr>
        <w:tcBorders>
          <w:top w:val="single" w:color="1F1F5F" w:themeColor="text1" w:sz="4" w:space="0"/>
          <w:bottom w:val="single" w:color="1F1F5F"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1F1F5F" w:themeColor="text1" w:sz="4" w:space="0"/>
          <w:left w:val="nil"/>
        </w:tcBorders>
      </w:tcPr>
    </w:tblStylePr>
    <w:tblStylePr w:type="swCell">
      <w:tblPr/>
      <w:tcPr>
        <w:tcBorders>
          <w:top w:val="double" w:color="1F1F5F" w:themeColor="text1" w:sz="4" w:space="0"/>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450">
      <w:bodyDiv w:val="1"/>
      <w:marLeft w:val="0"/>
      <w:marRight w:val="0"/>
      <w:marTop w:val="0"/>
      <w:marBottom w:val="0"/>
      <w:divBdr>
        <w:top w:val="none" w:sz="0" w:space="0" w:color="auto"/>
        <w:left w:val="none" w:sz="0" w:space="0" w:color="auto"/>
        <w:bottom w:val="none" w:sz="0" w:space="0" w:color="auto"/>
        <w:right w:val="none" w:sz="0" w:space="0" w:color="auto"/>
      </w:divBdr>
    </w:div>
    <w:div w:id="25521574">
      <w:bodyDiv w:val="1"/>
      <w:marLeft w:val="0"/>
      <w:marRight w:val="0"/>
      <w:marTop w:val="0"/>
      <w:marBottom w:val="0"/>
      <w:divBdr>
        <w:top w:val="none" w:sz="0" w:space="0" w:color="auto"/>
        <w:left w:val="none" w:sz="0" w:space="0" w:color="auto"/>
        <w:bottom w:val="none" w:sz="0" w:space="0" w:color="auto"/>
        <w:right w:val="none" w:sz="0" w:space="0" w:color="auto"/>
      </w:divBdr>
    </w:div>
    <w:div w:id="85461889">
      <w:bodyDiv w:val="1"/>
      <w:marLeft w:val="0"/>
      <w:marRight w:val="0"/>
      <w:marTop w:val="0"/>
      <w:marBottom w:val="0"/>
      <w:divBdr>
        <w:top w:val="none" w:sz="0" w:space="0" w:color="auto"/>
        <w:left w:val="none" w:sz="0" w:space="0" w:color="auto"/>
        <w:bottom w:val="none" w:sz="0" w:space="0" w:color="auto"/>
        <w:right w:val="none" w:sz="0" w:space="0" w:color="auto"/>
      </w:divBdr>
    </w:div>
    <w:div w:id="147527222">
      <w:bodyDiv w:val="1"/>
      <w:marLeft w:val="0"/>
      <w:marRight w:val="0"/>
      <w:marTop w:val="0"/>
      <w:marBottom w:val="0"/>
      <w:divBdr>
        <w:top w:val="none" w:sz="0" w:space="0" w:color="auto"/>
        <w:left w:val="none" w:sz="0" w:space="0" w:color="auto"/>
        <w:bottom w:val="none" w:sz="0" w:space="0" w:color="auto"/>
        <w:right w:val="none" w:sz="0" w:space="0" w:color="auto"/>
      </w:divBdr>
    </w:div>
    <w:div w:id="151794803">
      <w:bodyDiv w:val="1"/>
      <w:marLeft w:val="0"/>
      <w:marRight w:val="0"/>
      <w:marTop w:val="0"/>
      <w:marBottom w:val="0"/>
      <w:divBdr>
        <w:top w:val="none" w:sz="0" w:space="0" w:color="auto"/>
        <w:left w:val="none" w:sz="0" w:space="0" w:color="auto"/>
        <w:bottom w:val="none" w:sz="0" w:space="0" w:color="auto"/>
        <w:right w:val="none" w:sz="0" w:space="0" w:color="auto"/>
      </w:divBdr>
    </w:div>
    <w:div w:id="156262421">
      <w:bodyDiv w:val="1"/>
      <w:marLeft w:val="0"/>
      <w:marRight w:val="0"/>
      <w:marTop w:val="0"/>
      <w:marBottom w:val="0"/>
      <w:divBdr>
        <w:top w:val="none" w:sz="0" w:space="0" w:color="auto"/>
        <w:left w:val="none" w:sz="0" w:space="0" w:color="auto"/>
        <w:bottom w:val="none" w:sz="0" w:space="0" w:color="auto"/>
        <w:right w:val="none" w:sz="0" w:space="0" w:color="auto"/>
      </w:divBdr>
    </w:div>
    <w:div w:id="171074046">
      <w:bodyDiv w:val="1"/>
      <w:marLeft w:val="0"/>
      <w:marRight w:val="0"/>
      <w:marTop w:val="0"/>
      <w:marBottom w:val="0"/>
      <w:divBdr>
        <w:top w:val="none" w:sz="0" w:space="0" w:color="auto"/>
        <w:left w:val="none" w:sz="0" w:space="0" w:color="auto"/>
        <w:bottom w:val="none" w:sz="0" w:space="0" w:color="auto"/>
        <w:right w:val="none" w:sz="0" w:space="0" w:color="auto"/>
      </w:divBdr>
    </w:div>
    <w:div w:id="243537954">
      <w:bodyDiv w:val="1"/>
      <w:marLeft w:val="0"/>
      <w:marRight w:val="0"/>
      <w:marTop w:val="0"/>
      <w:marBottom w:val="0"/>
      <w:divBdr>
        <w:top w:val="none" w:sz="0" w:space="0" w:color="auto"/>
        <w:left w:val="none" w:sz="0" w:space="0" w:color="auto"/>
        <w:bottom w:val="none" w:sz="0" w:space="0" w:color="auto"/>
        <w:right w:val="none" w:sz="0" w:space="0" w:color="auto"/>
      </w:divBdr>
    </w:div>
    <w:div w:id="284584958">
      <w:bodyDiv w:val="1"/>
      <w:marLeft w:val="0"/>
      <w:marRight w:val="0"/>
      <w:marTop w:val="0"/>
      <w:marBottom w:val="0"/>
      <w:divBdr>
        <w:top w:val="none" w:sz="0" w:space="0" w:color="auto"/>
        <w:left w:val="none" w:sz="0" w:space="0" w:color="auto"/>
        <w:bottom w:val="none" w:sz="0" w:space="0" w:color="auto"/>
        <w:right w:val="none" w:sz="0" w:space="0" w:color="auto"/>
      </w:divBdr>
    </w:div>
    <w:div w:id="307710724">
      <w:bodyDiv w:val="1"/>
      <w:marLeft w:val="0"/>
      <w:marRight w:val="0"/>
      <w:marTop w:val="0"/>
      <w:marBottom w:val="0"/>
      <w:divBdr>
        <w:top w:val="none" w:sz="0" w:space="0" w:color="auto"/>
        <w:left w:val="none" w:sz="0" w:space="0" w:color="auto"/>
        <w:bottom w:val="none" w:sz="0" w:space="0" w:color="auto"/>
        <w:right w:val="none" w:sz="0" w:space="0" w:color="auto"/>
      </w:divBdr>
    </w:div>
    <w:div w:id="400100413">
      <w:bodyDiv w:val="1"/>
      <w:marLeft w:val="0"/>
      <w:marRight w:val="0"/>
      <w:marTop w:val="0"/>
      <w:marBottom w:val="0"/>
      <w:divBdr>
        <w:top w:val="none" w:sz="0" w:space="0" w:color="auto"/>
        <w:left w:val="none" w:sz="0" w:space="0" w:color="auto"/>
        <w:bottom w:val="none" w:sz="0" w:space="0" w:color="auto"/>
        <w:right w:val="none" w:sz="0" w:space="0" w:color="auto"/>
      </w:divBdr>
      <w:divsChild>
        <w:div w:id="320819651">
          <w:marLeft w:val="0"/>
          <w:marRight w:val="0"/>
          <w:marTop w:val="0"/>
          <w:marBottom w:val="0"/>
          <w:divBdr>
            <w:top w:val="none" w:sz="0" w:space="0" w:color="auto"/>
            <w:left w:val="none" w:sz="0" w:space="0" w:color="auto"/>
            <w:bottom w:val="none" w:sz="0" w:space="0" w:color="auto"/>
            <w:right w:val="none" w:sz="0" w:space="0" w:color="auto"/>
          </w:divBdr>
        </w:div>
        <w:div w:id="395667726">
          <w:marLeft w:val="0"/>
          <w:marRight w:val="0"/>
          <w:marTop w:val="0"/>
          <w:marBottom w:val="0"/>
          <w:divBdr>
            <w:top w:val="none" w:sz="0" w:space="0" w:color="auto"/>
            <w:left w:val="none" w:sz="0" w:space="0" w:color="auto"/>
            <w:bottom w:val="none" w:sz="0" w:space="0" w:color="auto"/>
            <w:right w:val="none" w:sz="0" w:space="0" w:color="auto"/>
          </w:divBdr>
        </w:div>
        <w:div w:id="1066756948">
          <w:marLeft w:val="0"/>
          <w:marRight w:val="0"/>
          <w:marTop w:val="0"/>
          <w:marBottom w:val="0"/>
          <w:divBdr>
            <w:top w:val="none" w:sz="0" w:space="0" w:color="auto"/>
            <w:left w:val="none" w:sz="0" w:space="0" w:color="auto"/>
            <w:bottom w:val="none" w:sz="0" w:space="0" w:color="auto"/>
            <w:right w:val="none" w:sz="0" w:space="0" w:color="auto"/>
          </w:divBdr>
        </w:div>
        <w:div w:id="1155798078">
          <w:marLeft w:val="0"/>
          <w:marRight w:val="0"/>
          <w:marTop w:val="0"/>
          <w:marBottom w:val="0"/>
          <w:divBdr>
            <w:top w:val="none" w:sz="0" w:space="0" w:color="auto"/>
            <w:left w:val="none" w:sz="0" w:space="0" w:color="auto"/>
            <w:bottom w:val="none" w:sz="0" w:space="0" w:color="auto"/>
            <w:right w:val="none" w:sz="0" w:space="0" w:color="auto"/>
          </w:divBdr>
        </w:div>
        <w:div w:id="1758093980">
          <w:marLeft w:val="0"/>
          <w:marRight w:val="0"/>
          <w:marTop w:val="0"/>
          <w:marBottom w:val="0"/>
          <w:divBdr>
            <w:top w:val="none" w:sz="0" w:space="0" w:color="auto"/>
            <w:left w:val="none" w:sz="0" w:space="0" w:color="auto"/>
            <w:bottom w:val="none" w:sz="0" w:space="0" w:color="auto"/>
            <w:right w:val="none" w:sz="0" w:space="0" w:color="auto"/>
          </w:divBdr>
        </w:div>
      </w:divsChild>
    </w:div>
    <w:div w:id="411393121">
      <w:bodyDiv w:val="1"/>
      <w:marLeft w:val="0"/>
      <w:marRight w:val="0"/>
      <w:marTop w:val="0"/>
      <w:marBottom w:val="0"/>
      <w:divBdr>
        <w:top w:val="none" w:sz="0" w:space="0" w:color="auto"/>
        <w:left w:val="none" w:sz="0" w:space="0" w:color="auto"/>
        <w:bottom w:val="none" w:sz="0" w:space="0" w:color="auto"/>
        <w:right w:val="none" w:sz="0" w:space="0" w:color="auto"/>
      </w:divBdr>
    </w:div>
    <w:div w:id="427624662">
      <w:bodyDiv w:val="1"/>
      <w:marLeft w:val="0"/>
      <w:marRight w:val="0"/>
      <w:marTop w:val="0"/>
      <w:marBottom w:val="0"/>
      <w:divBdr>
        <w:top w:val="none" w:sz="0" w:space="0" w:color="auto"/>
        <w:left w:val="none" w:sz="0" w:space="0" w:color="auto"/>
        <w:bottom w:val="none" w:sz="0" w:space="0" w:color="auto"/>
        <w:right w:val="none" w:sz="0" w:space="0" w:color="auto"/>
      </w:divBdr>
    </w:div>
    <w:div w:id="437262231">
      <w:bodyDiv w:val="1"/>
      <w:marLeft w:val="0"/>
      <w:marRight w:val="0"/>
      <w:marTop w:val="0"/>
      <w:marBottom w:val="0"/>
      <w:divBdr>
        <w:top w:val="none" w:sz="0" w:space="0" w:color="auto"/>
        <w:left w:val="none" w:sz="0" w:space="0" w:color="auto"/>
        <w:bottom w:val="none" w:sz="0" w:space="0" w:color="auto"/>
        <w:right w:val="none" w:sz="0" w:space="0" w:color="auto"/>
      </w:divBdr>
    </w:div>
    <w:div w:id="459543034">
      <w:bodyDiv w:val="1"/>
      <w:marLeft w:val="0"/>
      <w:marRight w:val="0"/>
      <w:marTop w:val="0"/>
      <w:marBottom w:val="0"/>
      <w:divBdr>
        <w:top w:val="none" w:sz="0" w:space="0" w:color="auto"/>
        <w:left w:val="none" w:sz="0" w:space="0" w:color="auto"/>
        <w:bottom w:val="none" w:sz="0" w:space="0" w:color="auto"/>
        <w:right w:val="none" w:sz="0" w:space="0" w:color="auto"/>
      </w:divBdr>
    </w:div>
    <w:div w:id="669213393">
      <w:bodyDiv w:val="1"/>
      <w:marLeft w:val="0"/>
      <w:marRight w:val="0"/>
      <w:marTop w:val="0"/>
      <w:marBottom w:val="0"/>
      <w:divBdr>
        <w:top w:val="none" w:sz="0" w:space="0" w:color="auto"/>
        <w:left w:val="none" w:sz="0" w:space="0" w:color="auto"/>
        <w:bottom w:val="none" w:sz="0" w:space="0" w:color="auto"/>
        <w:right w:val="none" w:sz="0" w:space="0" w:color="auto"/>
      </w:divBdr>
      <w:divsChild>
        <w:div w:id="1073162287">
          <w:marLeft w:val="0"/>
          <w:marRight w:val="0"/>
          <w:marTop w:val="0"/>
          <w:marBottom w:val="0"/>
          <w:divBdr>
            <w:top w:val="none" w:sz="0" w:space="0" w:color="auto"/>
            <w:left w:val="none" w:sz="0" w:space="0" w:color="auto"/>
            <w:bottom w:val="none" w:sz="0" w:space="0" w:color="auto"/>
            <w:right w:val="none" w:sz="0" w:space="0" w:color="auto"/>
          </w:divBdr>
          <w:divsChild>
            <w:div w:id="311452190">
              <w:marLeft w:val="0"/>
              <w:marRight w:val="0"/>
              <w:marTop w:val="0"/>
              <w:marBottom w:val="0"/>
              <w:divBdr>
                <w:top w:val="none" w:sz="0" w:space="0" w:color="auto"/>
                <w:left w:val="none" w:sz="0" w:space="0" w:color="auto"/>
                <w:bottom w:val="none" w:sz="0" w:space="0" w:color="auto"/>
                <w:right w:val="none" w:sz="0" w:space="0" w:color="auto"/>
              </w:divBdr>
            </w:div>
            <w:div w:id="1122455769">
              <w:marLeft w:val="0"/>
              <w:marRight w:val="0"/>
              <w:marTop w:val="0"/>
              <w:marBottom w:val="0"/>
              <w:divBdr>
                <w:top w:val="none" w:sz="0" w:space="0" w:color="auto"/>
                <w:left w:val="none" w:sz="0" w:space="0" w:color="auto"/>
                <w:bottom w:val="none" w:sz="0" w:space="0" w:color="auto"/>
                <w:right w:val="none" w:sz="0" w:space="0" w:color="auto"/>
              </w:divBdr>
            </w:div>
            <w:div w:id="1186746503">
              <w:marLeft w:val="0"/>
              <w:marRight w:val="0"/>
              <w:marTop w:val="0"/>
              <w:marBottom w:val="0"/>
              <w:divBdr>
                <w:top w:val="none" w:sz="0" w:space="0" w:color="auto"/>
                <w:left w:val="none" w:sz="0" w:space="0" w:color="auto"/>
                <w:bottom w:val="none" w:sz="0" w:space="0" w:color="auto"/>
                <w:right w:val="none" w:sz="0" w:space="0" w:color="auto"/>
              </w:divBdr>
            </w:div>
            <w:div w:id="1682928758">
              <w:marLeft w:val="0"/>
              <w:marRight w:val="0"/>
              <w:marTop w:val="0"/>
              <w:marBottom w:val="0"/>
              <w:divBdr>
                <w:top w:val="none" w:sz="0" w:space="0" w:color="auto"/>
                <w:left w:val="none" w:sz="0" w:space="0" w:color="auto"/>
                <w:bottom w:val="none" w:sz="0" w:space="0" w:color="auto"/>
                <w:right w:val="none" w:sz="0" w:space="0" w:color="auto"/>
              </w:divBdr>
            </w:div>
            <w:div w:id="17901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4440">
      <w:bodyDiv w:val="1"/>
      <w:marLeft w:val="0"/>
      <w:marRight w:val="0"/>
      <w:marTop w:val="0"/>
      <w:marBottom w:val="0"/>
      <w:divBdr>
        <w:top w:val="none" w:sz="0" w:space="0" w:color="auto"/>
        <w:left w:val="none" w:sz="0" w:space="0" w:color="auto"/>
        <w:bottom w:val="none" w:sz="0" w:space="0" w:color="auto"/>
        <w:right w:val="none" w:sz="0" w:space="0" w:color="auto"/>
      </w:divBdr>
    </w:div>
    <w:div w:id="820849195">
      <w:bodyDiv w:val="1"/>
      <w:marLeft w:val="0"/>
      <w:marRight w:val="0"/>
      <w:marTop w:val="0"/>
      <w:marBottom w:val="0"/>
      <w:divBdr>
        <w:top w:val="none" w:sz="0" w:space="0" w:color="auto"/>
        <w:left w:val="none" w:sz="0" w:space="0" w:color="auto"/>
        <w:bottom w:val="none" w:sz="0" w:space="0" w:color="auto"/>
        <w:right w:val="none" w:sz="0" w:space="0" w:color="auto"/>
      </w:divBdr>
    </w:div>
    <w:div w:id="828324747">
      <w:bodyDiv w:val="1"/>
      <w:marLeft w:val="0"/>
      <w:marRight w:val="0"/>
      <w:marTop w:val="0"/>
      <w:marBottom w:val="0"/>
      <w:divBdr>
        <w:top w:val="none" w:sz="0" w:space="0" w:color="auto"/>
        <w:left w:val="none" w:sz="0" w:space="0" w:color="auto"/>
        <w:bottom w:val="none" w:sz="0" w:space="0" w:color="auto"/>
        <w:right w:val="none" w:sz="0" w:space="0" w:color="auto"/>
      </w:divBdr>
    </w:div>
    <w:div w:id="848370917">
      <w:bodyDiv w:val="1"/>
      <w:marLeft w:val="0"/>
      <w:marRight w:val="0"/>
      <w:marTop w:val="0"/>
      <w:marBottom w:val="0"/>
      <w:divBdr>
        <w:top w:val="none" w:sz="0" w:space="0" w:color="auto"/>
        <w:left w:val="none" w:sz="0" w:space="0" w:color="auto"/>
        <w:bottom w:val="none" w:sz="0" w:space="0" w:color="auto"/>
        <w:right w:val="none" w:sz="0" w:space="0" w:color="auto"/>
      </w:divBdr>
    </w:div>
    <w:div w:id="860781256">
      <w:bodyDiv w:val="1"/>
      <w:marLeft w:val="0"/>
      <w:marRight w:val="0"/>
      <w:marTop w:val="0"/>
      <w:marBottom w:val="0"/>
      <w:divBdr>
        <w:top w:val="none" w:sz="0" w:space="0" w:color="auto"/>
        <w:left w:val="none" w:sz="0" w:space="0" w:color="auto"/>
        <w:bottom w:val="none" w:sz="0" w:space="0" w:color="auto"/>
        <w:right w:val="none" w:sz="0" w:space="0" w:color="auto"/>
      </w:divBdr>
    </w:div>
    <w:div w:id="1011181052">
      <w:bodyDiv w:val="1"/>
      <w:marLeft w:val="0"/>
      <w:marRight w:val="0"/>
      <w:marTop w:val="0"/>
      <w:marBottom w:val="0"/>
      <w:divBdr>
        <w:top w:val="none" w:sz="0" w:space="0" w:color="auto"/>
        <w:left w:val="none" w:sz="0" w:space="0" w:color="auto"/>
        <w:bottom w:val="none" w:sz="0" w:space="0" w:color="auto"/>
        <w:right w:val="none" w:sz="0" w:space="0" w:color="auto"/>
      </w:divBdr>
    </w:div>
    <w:div w:id="1109550370">
      <w:bodyDiv w:val="1"/>
      <w:marLeft w:val="0"/>
      <w:marRight w:val="0"/>
      <w:marTop w:val="0"/>
      <w:marBottom w:val="0"/>
      <w:divBdr>
        <w:top w:val="none" w:sz="0" w:space="0" w:color="auto"/>
        <w:left w:val="none" w:sz="0" w:space="0" w:color="auto"/>
        <w:bottom w:val="none" w:sz="0" w:space="0" w:color="auto"/>
        <w:right w:val="none" w:sz="0" w:space="0" w:color="auto"/>
      </w:divBdr>
    </w:div>
    <w:div w:id="1156874237">
      <w:bodyDiv w:val="1"/>
      <w:marLeft w:val="0"/>
      <w:marRight w:val="0"/>
      <w:marTop w:val="0"/>
      <w:marBottom w:val="0"/>
      <w:divBdr>
        <w:top w:val="none" w:sz="0" w:space="0" w:color="auto"/>
        <w:left w:val="none" w:sz="0" w:space="0" w:color="auto"/>
        <w:bottom w:val="none" w:sz="0" w:space="0" w:color="auto"/>
        <w:right w:val="none" w:sz="0" w:space="0" w:color="auto"/>
      </w:divBdr>
    </w:div>
    <w:div w:id="1237475756">
      <w:bodyDiv w:val="1"/>
      <w:marLeft w:val="0"/>
      <w:marRight w:val="0"/>
      <w:marTop w:val="0"/>
      <w:marBottom w:val="0"/>
      <w:divBdr>
        <w:top w:val="none" w:sz="0" w:space="0" w:color="auto"/>
        <w:left w:val="none" w:sz="0" w:space="0" w:color="auto"/>
        <w:bottom w:val="none" w:sz="0" w:space="0" w:color="auto"/>
        <w:right w:val="none" w:sz="0" w:space="0" w:color="auto"/>
      </w:divBdr>
    </w:div>
    <w:div w:id="1308851376">
      <w:bodyDiv w:val="1"/>
      <w:marLeft w:val="0"/>
      <w:marRight w:val="0"/>
      <w:marTop w:val="0"/>
      <w:marBottom w:val="0"/>
      <w:divBdr>
        <w:top w:val="none" w:sz="0" w:space="0" w:color="auto"/>
        <w:left w:val="none" w:sz="0" w:space="0" w:color="auto"/>
        <w:bottom w:val="none" w:sz="0" w:space="0" w:color="auto"/>
        <w:right w:val="none" w:sz="0" w:space="0" w:color="auto"/>
      </w:divBdr>
    </w:div>
    <w:div w:id="1474902925">
      <w:bodyDiv w:val="1"/>
      <w:marLeft w:val="0"/>
      <w:marRight w:val="0"/>
      <w:marTop w:val="0"/>
      <w:marBottom w:val="0"/>
      <w:divBdr>
        <w:top w:val="none" w:sz="0" w:space="0" w:color="auto"/>
        <w:left w:val="none" w:sz="0" w:space="0" w:color="auto"/>
        <w:bottom w:val="none" w:sz="0" w:space="0" w:color="auto"/>
        <w:right w:val="none" w:sz="0" w:space="0" w:color="auto"/>
      </w:divBdr>
    </w:div>
    <w:div w:id="1484391364">
      <w:bodyDiv w:val="1"/>
      <w:marLeft w:val="0"/>
      <w:marRight w:val="0"/>
      <w:marTop w:val="0"/>
      <w:marBottom w:val="0"/>
      <w:divBdr>
        <w:top w:val="none" w:sz="0" w:space="0" w:color="auto"/>
        <w:left w:val="none" w:sz="0" w:space="0" w:color="auto"/>
        <w:bottom w:val="none" w:sz="0" w:space="0" w:color="auto"/>
        <w:right w:val="none" w:sz="0" w:space="0" w:color="auto"/>
      </w:divBdr>
    </w:div>
    <w:div w:id="1551107713">
      <w:bodyDiv w:val="1"/>
      <w:marLeft w:val="0"/>
      <w:marRight w:val="0"/>
      <w:marTop w:val="0"/>
      <w:marBottom w:val="0"/>
      <w:divBdr>
        <w:top w:val="none" w:sz="0" w:space="0" w:color="auto"/>
        <w:left w:val="none" w:sz="0" w:space="0" w:color="auto"/>
        <w:bottom w:val="none" w:sz="0" w:space="0" w:color="auto"/>
        <w:right w:val="none" w:sz="0" w:space="0" w:color="auto"/>
      </w:divBdr>
    </w:div>
    <w:div w:id="1601908937">
      <w:bodyDiv w:val="1"/>
      <w:marLeft w:val="0"/>
      <w:marRight w:val="0"/>
      <w:marTop w:val="0"/>
      <w:marBottom w:val="0"/>
      <w:divBdr>
        <w:top w:val="none" w:sz="0" w:space="0" w:color="auto"/>
        <w:left w:val="none" w:sz="0" w:space="0" w:color="auto"/>
        <w:bottom w:val="none" w:sz="0" w:space="0" w:color="auto"/>
        <w:right w:val="none" w:sz="0" w:space="0" w:color="auto"/>
      </w:divBdr>
    </w:div>
    <w:div w:id="1656300374">
      <w:bodyDiv w:val="1"/>
      <w:marLeft w:val="0"/>
      <w:marRight w:val="0"/>
      <w:marTop w:val="0"/>
      <w:marBottom w:val="0"/>
      <w:divBdr>
        <w:top w:val="none" w:sz="0" w:space="0" w:color="auto"/>
        <w:left w:val="none" w:sz="0" w:space="0" w:color="auto"/>
        <w:bottom w:val="none" w:sz="0" w:space="0" w:color="auto"/>
        <w:right w:val="none" w:sz="0" w:space="0" w:color="auto"/>
      </w:divBdr>
    </w:div>
    <w:div w:id="1696692452">
      <w:bodyDiv w:val="1"/>
      <w:marLeft w:val="0"/>
      <w:marRight w:val="0"/>
      <w:marTop w:val="0"/>
      <w:marBottom w:val="0"/>
      <w:divBdr>
        <w:top w:val="none" w:sz="0" w:space="0" w:color="auto"/>
        <w:left w:val="none" w:sz="0" w:space="0" w:color="auto"/>
        <w:bottom w:val="none" w:sz="0" w:space="0" w:color="auto"/>
        <w:right w:val="none" w:sz="0" w:space="0" w:color="auto"/>
      </w:divBdr>
    </w:div>
    <w:div w:id="1720862592">
      <w:bodyDiv w:val="1"/>
      <w:marLeft w:val="0"/>
      <w:marRight w:val="0"/>
      <w:marTop w:val="0"/>
      <w:marBottom w:val="0"/>
      <w:divBdr>
        <w:top w:val="none" w:sz="0" w:space="0" w:color="auto"/>
        <w:left w:val="none" w:sz="0" w:space="0" w:color="auto"/>
        <w:bottom w:val="none" w:sz="0" w:space="0" w:color="auto"/>
        <w:right w:val="none" w:sz="0" w:space="0" w:color="auto"/>
      </w:divBdr>
    </w:div>
    <w:div w:id="1825046987">
      <w:bodyDiv w:val="1"/>
      <w:marLeft w:val="0"/>
      <w:marRight w:val="0"/>
      <w:marTop w:val="0"/>
      <w:marBottom w:val="0"/>
      <w:divBdr>
        <w:top w:val="none" w:sz="0" w:space="0" w:color="auto"/>
        <w:left w:val="none" w:sz="0" w:space="0" w:color="auto"/>
        <w:bottom w:val="none" w:sz="0" w:space="0" w:color="auto"/>
        <w:right w:val="none" w:sz="0" w:space="0" w:color="auto"/>
      </w:divBdr>
    </w:div>
    <w:div w:id="1827551857">
      <w:bodyDiv w:val="1"/>
      <w:marLeft w:val="0"/>
      <w:marRight w:val="0"/>
      <w:marTop w:val="0"/>
      <w:marBottom w:val="0"/>
      <w:divBdr>
        <w:top w:val="none" w:sz="0" w:space="0" w:color="auto"/>
        <w:left w:val="none" w:sz="0" w:space="0" w:color="auto"/>
        <w:bottom w:val="none" w:sz="0" w:space="0" w:color="auto"/>
        <w:right w:val="none" w:sz="0" w:space="0" w:color="auto"/>
      </w:divBdr>
    </w:div>
    <w:div w:id="1903716252">
      <w:bodyDiv w:val="1"/>
      <w:marLeft w:val="0"/>
      <w:marRight w:val="0"/>
      <w:marTop w:val="0"/>
      <w:marBottom w:val="0"/>
      <w:divBdr>
        <w:top w:val="none" w:sz="0" w:space="0" w:color="auto"/>
        <w:left w:val="none" w:sz="0" w:space="0" w:color="auto"/>
        <w:bottom w:val="none" w:sz="0" w:space="0" w:color="auto"/>
        <w:right w:val="none" w:sz="0" w:space="0" w:color="auto"/>
      </w:divBdr>
      <w:divsChild>
        <w:div w:id="21130971">
          <w:marLeft w:val="0"/>
          <w:marRight w:val="0"/>
          <w:marTop w:val="0"/>
          <w:marBottom w:val="0"/>
          <w:divBdr>
            <w:top w:val="none" w:sz="0" w:space="0" w:color="auto"/>
            <w:left w:val="none" w:sz="0" w:space="0" w:color="auto"/>
            <w:bottom w:val="none" w:sz="0" w:space="0" w:color="auto"/>
            <w:right w:val="none" w:sz="0" w:space="0" w:color="auto"/>
          </w:divBdr>
        </w:div>
        <w:div w:id="275602238">
          <w:marLeft w:val="0"/>
          <w:marRight w:val="0"/>
          <w:marTop w:val="0"/>
          <w:marBottom w:val="0"/>
          <w:divBdr>
            <w:top w:val="none" w:sz="0" w:space="0" w:color="auto"/>
            <w:left w:val="none" w:sz="0" w:space="0" w:color="auto"/>
            <w:bottom w:val="none" w:sz="0" w:space="0" w:color="auto"/>
            <w:right w:val="none" w:sz="0" w:space="0" w:color="auto"/>
          </w:divBdr>
        </w:div>
        <w:div w:id="552665092">
          <w:marLeft w:val="0"/>
          <w:marRight w:val="0"/>
          <w:marTop w:val="0"/>
          <w:marBottom w:val="0"/>
          <w:divBdr>
            <w:top w:val="none" w:sz="0" w:space="0" w:color="auto"/>
            <w:left w:val="none" w:sz="0" w:space="0" w:color="auto"/>
            <w:bottom w:val="none" w:sz="0" w:space="0" w:color="auto"/>
            <w:right w:val="none" w:sz="0" w:space="0" w:color="auto"/>
          </w:divBdr>
        </w:div>
        <w:div w:id="1418555634">
          <w:marLeft w:val="0"/>
          <w:marRight w:val="0"/>
          <w:marTop w:val="0"/>
          <w:marBottom w:val="0"/>
          <w:divBdr>
            <w:top w:val="none" w:sz="0" w:space="0" w:color="auto"/>
            <w:left w:val="none" w:sz="0" w:space="0" w:color="auto"/>
            <w:bottom w:val="none" w:sz="0" w:space="0" w:color="auto"/>
            <w:right w:val="none" w:sz="0" w:space="0" w:color="auto"/>
          </w:divBdr>
        </w:div>
        <w:div w:id="2009866142">
          <w:marLeft w:val="0"/>
          <w:marRight w:val="0"/>
          <w:marTop w:val="0"/>
          <w:marBottom w:val="0"/>
          <w:divBdr>
            <w:top w:val="none" w:sz="0" w:space="0" w:color="auto"/>
            <w:left w:val="none" w:sz="0" w:space="0" w:color="auto"/>
            <w:bottom w:val="none" w:sz="0" w:space="0" w:color="auto"/>
            <w:right w:val="none" w:sz="0" w:space="0" w:color="auto"/>
          </w:divBdr>
        </w:div>
      </w:divsChild>
    </w:div>
    <w:div w:id="1914776945">
      <w:bodyDiv w:val="1"/>
      <w:marLeft w:val="0"/>
      <w:marRight w:val="0"/>
      <w:marTop w:val="0"/>
      <w:marBottom w:val="0"/>
      <w:divBdr>
        <w:top w:val="none" w:sz="0" w:space="0" w:color="auto"/>
        <w:left w:val="none" w:sz="0" w:space="0" w:color="auto"/>
        <w:bottom w:val="none" w:sz="0" w:space="0" w:color="auto"/>
        <w:right w:val="none" w:sz="0" w:space="0" w:color="auto"/>
      </w:divBdr>
    </w:div>
    <w:div w:id="1918438466">
      <w:bodyDiv w:val="1"/>
      <w:marLeft w:val="0"/>
      <w:marRight w:val="0"/>
      <w:marTop w:val="0"/>
      <w:marBottom w:val="0"/>
      <w:divBdr>
        <w:top w:val="none" w:sz="0" w:space="0" w:color="auto"/>
        <w:left w:val="none" w:sz="0" w:space="0" w:color="auto"/>
        <w:bottom w:val="none" w:sz="0" w:space="0" w:color="auto"/>
        <w:right w:val="none" w:sz="0" w:space="0" w:color="auto"/>
      </w:divBdr>
    </w:div>
    <w:div w:id="2044623902">
      <w:bodyDiv w:val="1"/>
      <w:marLeft w:val="0"/>
      <w:marRight w:val="0"/>
      <w:marTop w:val="0"/>
      <w:marBottom w:val="0"/>
      <w:divBdr>
        <w:top w:val="none" w:sz="0" w:space="0" w:color="auto"/>
        <w:left w:val="none" w:sz="0" w:space="0" w:color="auto"/>
        <w:bottom w:val="none" w:sz="0" w:space="0" w:color="auto"/>
        <w:right w:val="none" w:sz="0" w:space="0" w:color="auto"/>
      </w:divBdr>
    </w:div>
    <w:div w:id="2071229532">
      <w:bodyDiv w:val="1"/>
      <w:marLeft w:val="0"/>
      <w:marRight w:val="0"/>
      <w:marTop w:val="0"/>
      <w:marBottom w:val="0"/>
      <w:divBdr>
        <w:top w:val="none" w:sz="0" w:space="0" w:color="auto"/>
        <w:left w:val="none" w:sz="0" w:space="0" w:color="auto"/>
        <w:bottom w:val="none" w:sz="0" w:space="0" w:color="auto"/>
        <w:right w:val="none" w:sz="0" w:space="0" w:color="auto"/>
      </w:divBdr>
    </w:div>
    <w:div w:id="2096978077">
      <w:bodyDiv w:val="1"/>
      <w:marLeft w:val="0"/>
      <w:marRight w:val="0"/>
      <w:marTop w:val="0"/>
      <w:marBottom w:val="0"/>
      <w:divBdr>
        <w:top w:val="none" w:sz="0" w:space="0" w:color="auto"/>
        <w:left w:val="none" w:sz="0" w:space="0" w:color="auto"/>
        <w:bottom w:val="none" w:sz="0" w:space="0" w:color="auto"/>
        <w:right w:val="none" w:sz="0" w:space="0" w:color="auto"/>
      </w:divBdr>
    </w:div>
    <w:div w:id="2116947286">
      <w:bodyDiv w:val="1"/>
      <w:marLeft w:val="0"/>
      <w:marRight w:val="0"/>
      <w:marTop w:val="0"/>
      <w:marBottom w:val="0"/>
      <w:divBdr>
        <w:top w:val="none" w:sz="0" w:space="0" w:color="auto"/>
        <w:left w:val="none" w:sz="0" w:space="0" w:color="auto"/>
        <w:bottom w:val="none" w:sz="0" w:space="0" w:color="auto"/>
        <w:right w:val="none" w:sz="0" w:space="0" w:color="auto"/>
      </w:divBdr>
    </w:div>
    <w:div w:id="213544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hyperlink" Target="https://www.python.org/downloads/release/python-3110/" TargetMode="External" Id="rId18" /><Relationship Type="http://schemas.openxmlformats.org/officeDocument/2006/relationships/image" Target="media/image6.png" Id="rId26" /><Relationship Type="http://schemas.microsoft.com/office/2011/relationships/commentsExtended" Target="commentsExtended.xml" Id="rId34" /><Relationship Type="http://schemas.openxmlformats.org/officeDocument/2006/relationships/fontTable" Target="fontTable.xml" Id="rId47" /><Relationship Type="http://schemas.openxmlformats.org/officeDocument/2006/relationships/theme" Target="theme/theme1.xml" Id="rId50"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endnotes" Target="endnotes.xml" Id="rId11" /><Relationship Type="http://schemas.openxmlformats.org/officeDocument/2006/relationships/image" Target="media/image11.png" Id="rId32" /><Relationship Type="http://schemas.openxmlformats.org/officeDocument/2006/relationships/image" Target="media/image12.png" Id="rId37" /><Relationship Type="http://schemas.openxmlformats.org/officeDocument/2006/relationships/footer" Target="footer2.xml" Id="rId45" /><Relationship Type="http://schemas.openxmlformats.org/officeDocument/2006/relationships/customXml" Target="../customXml/item5.xml" Id="rId5" /><Relationship Type="http://schemas.openxmlformats.org/officeDocument/2006/relationships/footer" Target="footer1.xml" Id="rId15" /><Relationship Type="http://schemas.openxmlformats.org/officeDocument/2006/relationships/image" Target="media/image3.png" Id="rId23" /><Relationship Type="http://schemas.openxmlformats.org/officeDocument/2006/relationships/image" Target="media/image8.png" Id="rId28" /><Relationship Type="http://schemas.microsoft.com/office/2018/08/relationships/commentsExtensible" Target="commentsExtensible.xml" Id="rId36" /><Relationship Type="http://schemas.openxmlformats.org/officeDocument/2006/relationships/glossaryDocument" Target="glossary/document.xml" Id="rId49" /><Relationship Type="http://schemas.openxmlformats.org/officeDocument/2006/relationships/footnotes" Target="footnotes.xml" Id="rId10" /><Relationship Type="http://schemas.openxmlformats.org/officeDocument/2006/relationships/hyperlink" Target="https://desktop.github.com/" TargetMode="External" Id="rId19" /><Relationship Type="http://schemas.openxmlformats.org/officeDocument/2006/relationships/hyperlink" Target="https://www.sharepointdiary.com/2014/03/fix-for-powershell-script-cannot-be-loaded-because-running-scripts-is-disabled-on-this-system.html" TargetMode="External" Id="rId3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eader" Target="header2.xml" Id="rId14" /><Relationship Type="http://schemas.openxmlformats.org/officeDocument/2006/relationships/image" Target="media/image7.png" Id="rId27" /><Relationship Type="http://schemas.openxmlformats.org/officeDocument/2006/relationships/image" Target="media/image10.png" Id="rId30" /><Relationship Type="http://schemas.microsoft.com/office/2016/09/relationships/commentsIds" Target="commentsIds.xml" Id="rId35" /><Relationship Type="http://schemas.microsoft.com/office/2011/relationships/people" Target="people.xml" Id="rId48" /><Relationship Type="http://schemas.openxmlformats.org/officeDocument/2006/relationships/settings" Target="settings.xml" Id="rId8"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comments" Target="comments.xml" Id="rId33" /><Relationship Type="http://schemas.openxmlformats.org/officeDocument/2006/relationships/header" Target="header3.xml" Id="rId46" /><Relationship Type="http://schemas.openxmlformats.org/officeDocument/2006/relationships/hyperlink" Target="https://code.visualstudio.com/download" TargetMode="External" Id="rId2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footer" Target="footer3.xml" Id="Rdb3cdb1fba544f53" /><Relationship Type="http://schemas.openxmlformats.org/officeDocument/2006/relationships/hyperlink" Target="mailto:databytes@deakin.edu.au" TargetMode="External" Id="Rcecf3cb504eb4261" /><Relationship Type="http://schemas.openxmlformats.org/officeDocument/2006/relationships/hyperlink" Target="https://github.com/DataBytes-Organisation/Dolfin_new" TargetMode="External" Id="Rb03d40a581fc4ad5" /><Relationship Type="http://schemas.openxmlformats.org/officeDocument/2006/relationships/hyperlink" Target="https://www.docker.com/products/docker-desktop/" TargetMode="External" Id="Rf2fa2f84a55f4f4b" /><Relationship Type="http://schemas.openxmlformats.org/officeDocument/2006/relationships/hyperlink" Target="https://www.mongodb.com/try/download/community" TargetMode="External" Id="R4c0b41630f984e6a" /><Relationship Type="http://schemas.openxmlformats.org/officeDocument/2006/relationships/hyperlink" Target="https://www.mongodb.com/products/tools/compass" TargetMode="External" Id="R66471ed9705943eb" /><Relationship Type="http://schemas.openxmlformats.org/officeDocument/2006/relationships/hyperlink" Target="https://github.com/DataBytes-Organisation/Dolfin_new" TargetMode="External" Id="R962b93dc30904a64" /><Relationship Type="http://schemas.openxmlformats.org/officeDocument/2006/relationships/image" Target="/media/imagef.png" Id="rId805854791" /><Relationship Type="http://schemas.openxmlformats.org/officeDocument/2006/relationships/customXml" Target="ink/ink.xml" Id="rId1075696752" /><Relationship Type="http://schemas.openxmlformats.org/officeDocument/2006/relationships/image" Target="/media/image10.png" Id="Rfd67670e74f14652" /><Relationship Type="http://schemas.openxmlformats.org/officeDocument/2006/relationships/image" Target="/media/image11.png" Id="R06bcb0a38b2e44a0" /><Relationship Type="http://schemas.openxmlformats.org/officeDocument/2006/relationships/image" Target="/media/image12.png" Id="Rba68962cb67b4c46" /><Relationship Type="http://schemas.openxmlformats.org/officeDocument/2006/relationships/image" Target="/media/image13.png" Id="R4adcbc0a14b341c0" /><Relationship Type="http://schemas.openxmlformats.org/officeDocument/2006/relationships/image" Target="/media/image14.png" Id="Rb5c7bcdd79d644a8" /><Relationship Type="http://schemas.openxmlformats.org/officeDocument/2006/relationships/image" Target="/media/image15.png" Id="Rcbc23474a9054792" /><Relationship Type="http://schemas.openxmlformats.org/officeDocument/2006/relationships/image" Target="/media/image16.png" Id="R0c901542785b47a4" /><Relationship Type="http://schemas.openxmlformats.org/officeDocument/2006/relationships/hyperlink" Target="http://127.0.0.1:8080" TargetMode="External" Id="Rfc0afe3e0c554227" /><Relationship Type="http://schemas.openxmlformats.org/officeDocument/2006/relationships/image" Target="/media/image17.png" Id="Rf7391b0c195c4468" /><Relationship Type="http://schemas.openxmlformats.org/officeDocument/2006/relationships/image" Target="/media/image18.png" Id="Rfef7e9f4da5042ec" /><Relationship Type="http://schemas.openxmlformats.org/officeDocument/2006/relationships/image" Target="/media/image19.png" Id="Rf35609f5c3c842b2" /><Relationship Type="http://schemas.openxmlformats.org/officeDocument/2006/relationships/image" Target="/media/image1a.png" Id="R6192b194e7ff47d5" /><Relationship Type="http://schemas.openxmlformats.org/officeDocument/2006/relationships/hyperlink" Target="https://github.com/DataBytes-Organisation/Dolfin_new" TargetMode="External" Id="R31ef52a3aff8454f" /><Relationship Type="http://schemas.openxmlformats.org/officeDocument/2006/relationships/hyperlink" Target="https://deakin365-my.sharepoint.com/:w:/g/personal/mhmohanadas_deakin_edu_au/EbpYs_5Uz3tMpbBgnlFrioUBsRzybtxEX5Lfl3BjvOo7Jw?e=TLOC7e" TargetMode="External" Id="R2a34a5c8b5394874"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vmag\Documents\SerPro\Temp%20Hold\NewNTGTemplates\ntg-long-keyline-template_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36CB80A13841F0B384F9D115985ED6"/>
        <w:category>
          <w:name w:val="General"/>
          <w:gallery w:val="placeholder"/>
        </w:category>
        <w:types>
          <w:type w:val="bbPlcHdr"/>
        </w:types>
        <w:behaviors>
          <w:behavior w:val="content"/>
        </w:behaviors>
        <w:guid w:val="{133DC1B8-05D7-4AB0-802C-C21958780C98}"/>
      </w:docPartPr>
      <w:docPartBody>
        <w:p xmlns:wp14="http://schemas.microsoft.com/office/word/2010/wordml" w:rsidR="00536F9E" w:rsidRDefault="001461AD" w14:paraId="72EE8D63" wp14:textId="77777777">
          <w:pPr>
            <w:pStyle w:val="9636CB80A13841F0B384F9D115985ED6"/>
          </w:pPr>
          <w:r w:rsidRPr="000C7A65">
            <w:rPr>
              <w:rStyle w:val="PlaceholderText"/>
            </w:rPr>
            <w:t>[Title]</w:t>
          </w:r>
        </w:p>
      </w:docPartBody>
    </w:docPart>
    <w:docPart>
      <w:docPartPr>
        <w:name w:val="28D11343F9B44E8DBD07DF31F2C44CBA"/>
        <w:category>
          <w:name w:val="General"/>
          <w:gallery w:val="placeholder"/>
        </w:category>
        <w:types>
          <w:type w:val="bbPlcHdr"/>
        </w:types>
        <w:behaviors>
          <w:behavior w:val="content"/>
        </w:behaviors>
        <w:guid w:val="{CE161277-2AF4-4B4C-8BF2-5218B68337B2}"/>
      </w:docPartPr>
      <w:docPartBody>
        <w:p xmlns:wp14="http://schemas.microsoft.com/office/word/2010/wordml" w:rsidR="00536F9E" w:rsidRDefault="001461AD" w14:paraId="18F23BBA" wp14:textId="77777777">
          <w:pPr>
            <w:pStyle w:val="28D11343F9B44E8DBD07DF31F2C44CBA"/>
          </w:pPr>
          <w:r w:rsidRPr="00741874">
            <w:rPr>
              <w:rStyle w:val="PlaceholderText"/>
            </w:rPr>
            <w:t>[Title]</w:t>
          </w:r>
        </w:p>
      </w:docPartBody>
    </w:docPart>
    <w:docPart>
      <w:docPartPr>
        <w:name w:val="973E30B5A7644E2BBD5A38B9D0E8C9B3"/>
        <w:category>
          <w:name w:val="General"/>
          <w:gallery w:val="placeholder"/>
        </w:category>
        <w:types>
          <w:type w:val="bbPlcHdr"/>
        </w:types>
        <w:behaviors>
          <w:behavior w:val="content"/>
        </w:behaviors>
        <w:guid w:val="{26925FB7-A718-4EE4-ADD8-DE9DEB369298}"/>
      </w:docPartPr>
      <w:docPartBody>
        <w:p xmlns:wp14="http://schemas.microsoft.com/office/word/2010/wordml" w:rsidR="000B05AE" w:rsidP="00200093" w:rsidRDefault="00200093" w14:paraId="61DC14C0" wp14:textId="77777777">
          <w:pPr>
            <w:pStyle w:val="973E30B5A7644E2BBD5A38B9D0E8C9B3"/>
          </w:pPr>
          <w:r w:rsidRPr="005076E2">
            <w:t>&lt;Date Month Year&gt;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Lato SemiBold">
    <w:charset w:val="00"/>
    <w:family w:val="swiss"/>
    <w:pitch w:val="variable"/>
    <w:sig w:usb0="E10002FF" w:usb1="5000ECFF" w:usb2="00000021" w:usb3="00000000" w:csb0="000001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ystem-ui">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AD"/>
    <w:rsid w:val="00003758"/>
    <w:rsid w:val="00037643"/>
    <w:rsid w:val="00080687"/>
    <w:rsid w:val="000A03B2"/>
    <w:rsid w:val="000B05AE"/>
    <w:rsid w:val="000D1D31"/>
    <w:rsid w:val="000E7953"/>
    <w:rsid w:val="000F5DA5"/>
    <w:rsid w:val="001461AD"/>
    <w:rsid w:val="00152254"/>
    <w:rsid w:val="0019014A"/>
    <w:rsid w:val="001A7084"/>
    <w:rsid w:val="001F654E"/>
    <w:rsid w:val="00200093"/>
    <w:rsid w:val="002C1A15"/>
    <w:rsid w:val="002E47CD"/>
    <w:rsid w:val="00325C91"/>
    <w:rsid w:val="003506C8"/>
    <w:rsid w:val="00373693"/>
    <w:rsid w:val="00393DF2"/>
    <w:rsid w:val="004028B6"/>
    <w:rsid w:val="00476091"/>
    <w:rsid w:val="004E4953"/>
    <w:rsid w:val="00512AC3"/>
    <w:rsid w:val="00535AB5"/>
    <w:rsid w:val="00536F9E"/>
    <w:rsid w:val="005514C6"/>
    <w:rsid w:val="005748AC"/>
    <w:rsid w:val="005843EE"/>
    <w:rsid w:val="00585D97"/>
    <w:rsid w:val="00614A77"/>
    <w:rsid w:val="006156AF"/>
    <w:rsid w:val="006173A2"/>
    <w:rsid w:val="00630D5D"/>
    <w:rsid w:val="006A13C9"/>
    <w:rsid w:val="006E049D"/>
    <w:rsid w:val="006F741E"/>
    <w:rsid w:val="007725DD"/>
    <w:rsid w:val="007F3B37"/>
    <w:rsid w:val="00806A76"/>
    <w:rsid w:val="008202A9"/>
    <w:rsid w:val="008352C4"/>
    <w:rsid w:val="008566A2"/>
    <w:rsid w:val="00893610"/>
    <w:rsid w:val="008C4AB2"/>
    <w:rsid w:val="008C6442"/>
    <w:rsid w:val="008D7A22"/>
    <w:rsid w:val="008E7C14"/>
    <w:rsid w:val="00912129"/>
    <w:rsid w:val="009A0240"/>
    <w:rsid w:val="00A03BF9"/>
    <w:rsid w:val="00A26A17"/>
    <w:rsid w:val="00A81F84"/>
    <w:rsid w:val="00AA6E55"/>
    <w:rsid w:val="00B13F36"/>
    <w:rsid w:val="00B45D6E"/>
    <w:rsid w:val="00B53BA0"/>
    <w:rsid w:val="00B56974"/>
    <w:rsid w:val="00BA56F4"/>
    <w:rsid w:val="00C14828"/>
    <w:rsid w:val="00C177DF"/>
    <w:rsid w:val="00C54B39"/>
    <w:rsid w:val="00D04B3D"/>
    <w:rsid w:val="00D51608"/>
    <w:rsid w:val="00D67326"/>
    <w:rsid w:val="00D72557"/>
    <w:rsid w:val="00DE20EB"/>
    <w:rsid w:val="00E03C62"/>
    <w:rsid w:val="00E10FFD"/>
    <w:rsid w:val="00E13092"/>
    <w:rsid w:val="00E40DCA"/>
    <w:rsid w:val="00E57E6F"/>
    <w:rsid w:val="00E61EBE"/>
    <w:rsid w:val="00E65B69"/>
    <w:rsid w:val="00E732C8"/>
    <w:rsid w:val="00E77C58"/>
    <w:rsid w:val="00EA4B58"/>
    <w:rsid w:val="00EC4854"/>
    <w:rsid w:val="00F64888"/>
    <w:rsid w:val="00F84DF0"/>
    <w:rsid w:val="00F9094D"/>
    <w:rsid w:val="00F92466"/>
    <w:rsid w:val="00FC1498"/>
    <w:rsid w:val="00FC2854"/>
    <w:rsid w:val="00FF7EC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4888"/>
    <w:rPr>
      <w:color w:val="808080"/>
    </w:rPr>
  </w:style>
  <w:style w:type="paragraph" w:customStyle="1" w:styleId="9636CB80A13841F0B384F9D115985ED6">
    <w:name w:val="9636CB80A13841F0B384F9D115985ED6"/>
  </w:style>
  <w:style w:type="paragraph" w:customStyle="1" w:styleId="28D11343F9B44E8DBD07DF31F2C44CBA">
    <w:name w:val="28D11343F9B44E8DBD07DF31F2C44CBA"/>
  </w:style>
  <w:style w:type="paragraph" w:customStyle="1" w:styleId="973E30B5A7644E2BBD5A38B9D0E8C9B3">
    <w:name w:val="973E30B5A7644E2BBD5A38B9D0E8C9B3"/>
    <w:rsid w:val="00200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24T06:27:01.652"/>
    </inkml:context>
    <inkml:brush xml:id="br0">
      <inkml:brushProperty name="width" value="0.1" units="cm"/>
      <inkml:brushProperty name="height" value="0.1" units="cm"/>
    </inkml:brush>
  </inkml:definitions>
  <inkml:trace contextRef="#ctx0" brushRef="#br0">643 0 16383 0 0,'2'0'0'0'0,"3"0"0"0"0,4 0 0 0 0,5 0 0 0 0,5 0 0 0 0,2 0 0 0 0,3 0 0 0 0,3 0 0 0 0,2 0 0 0 0,1 0 0 0 0,1 0 0 0 0,0 0 0 0 0,3 0 0 0 0,-2 0 0 0 0,-1 0 0 0 0,0 0 0 0 0,0 0 0 0 0,0 0 0 0 0,2 0 0 0 0,-2 0 0 0 0,2 0 0 0 0,-1 0 0 0 0,0 0 0 0 0,1 0 0 0 0,0 0 0 0 0,-4 0 0 0 0,-3 0 0 0 0,-2 0 0 0 0,-3 0 0 0 0,-3 0 0 0 0,-4 0 0 0 0,-1 0 0 0 0,-3 0 0 0 0,-1 0 0 0 0,-1 0 0 0 0,1 0 0 0 0,0 0 0 0 0,0 0 0 0 0,2 0 0 0 0,1 0 0 0 0,2 0 0 0 0,1 0 0 0 0,-1 0 0 0 0,0 0 0 0 0,1 0 0 0 0,1 0 0 0 0,0 0 0 0 0,2 0 0 0 0,1 0 0 0 0,1 0 0 0 0,3 0 0 0 0,0 0 0 0 0,2 0 0 0 0,2 0 0 0 0,2 0 0 0 0,1 1 0 0 0,2 2 0 0 0,2 1 0 0 0,0 0 0 0 0,-1 2 0 0 0,1-1 0 0 0,1 0 0 0 0,1 0 0 0 0,-1-1 0 0 0,0 0 0 0 0,-1-1 0 0 0,-1-1 0 0 0,-2-1 0 0 0,1 1 0 0 0,-3 0 0 0 0,-2 0 0 0 0,-2-1 0 0 0,-3-1 0 0 0,-2 1 0 0 0,-2-1 0 0 0,0 0 0 0 0,-2 1 0 0 0,1 1 0 0 0,0-1 0 0 0,-2 0 0 0 0,1 1 0 0 0,0 0 0 0 0,1 1 0 0 0,-1 0 0 0 0,0 0 0 0 0,-1 1 0 0 0,0-2 0 0 0,2 1 0 0 0,0 1 0 0 0,1-1 0 0 0,0 1 0 0 0,0 0 0 0 0,1 0 0 0 0,-1 0 0 0 0,-2 1 0 0 0,1-1 0 0 0,-1 0 0 0 0,-1 0 0 0 0,0-1 0 0 0,-1 1 0 0 0,-1-1 0 0 0,0 0 0 0 0,0 1 0 0 0,0 0 0 0 0,0 0 0 0 0,-2 0 0 0 0,1 2 0 0 0,-2-1 0 0 0,-1 1 0 0 0,-2 0 0 0 0,0 0 0 0 0,0 1 0 0 0,-1 2 0 0 0,0 1 0 0 0,0 1 0 0 0,0 2 0 0 0,0 1 0 0 0,1 1 0 0 0,-2 2 0 0 0,1 1 0 0 0,-2 1 0 0 0,0 1 0 0 0,-1 1 0 0 0,1 2 0 0 0,0 1 0 0 0,-2 1 0 0 0,0 1 0 0 0,-1-1 0 0 0,-1-1 0 0 0,1-1 0 0 0,-2-3 0 0 0,1-1 0 0 0,0-3 0 0 0,0-1 0 0 0,0-3 0 0 0,0-2 0 0 0,0-2 0 0 0,0-1 0 0 0,0-1 0 0 0,0 0 0 0 0,0 0 0 0 0,0-1 0 0 0,0 0 0 0 0,0 1 0 0 0,0 0 0 0 0,0-1 0 0 0,0 1 0 0 0,0 0 0 0 0,0-1 0 0 0,0 1 0 0 0,-1-1 0 0 0,-1 0 0 0 0,-2-2 0 0 0,-1-1 0 0 0,-1 1 0 0 0,-3-2 0 0 0,-3 1 0 0 0,-1 0 0 0 0,-3 0 0 0 0,-1 1 0 0 0,0-1 0 0 0,-2 2 0 0 0,0-1 0 0 0,1 1 0 0 0,0-1 0 0 0,1 0 0 0 0,0 0 0 0 0,1-1 0 0 0,0 0 0 0 0,2 1 0 0 0,0-1 0 0 0,0 0 0 0 0,1 0 0 0 0,0 1 0 0 0,1-2 0 0 0,0 1 0 0 0,0-2 0 0 0,0 2 0 0 0,0 0 0 0 0,-1-1 0 0 0,1 0 0 0 0,0 0 0 0 0,1-1 0 0 0,1 0 0 0 0,0 0 0 0 0,-1 0 0 0 0,1 1 0 0 0,-1 1 0 0 0,2-1 0 0 0,-1 0 0 0 0,0-1 0 0 0,1 1 0 0 0,-1-1 0 0 0,2 0 0 0 0,-1 0 0 0 0,1 0 0 0 0,-2 1 0 0 0,0 1 0 0 0,-1-1 0 0 0,-1 0 0 0 0,0 0 0 0 0,-1 0 0 0 0,0 1 0 0 0,-1 0 0 0 0,1-1 0 0 0,0 0 0 0 0,0 0 0 0 0,1 1 0 0 0,0-1 0 0 0,1 0 0 0 0,-1 0 0 0 0,1-1 0 0 0,0 1 0 0 0,0-1 0 0 0,0 0 0 0 0,1 0 0 0 0,0 0 0 0 0,0 1 0 0 0,1 0 0 0 0,-1 0 0 0 0,1 0 0 0 0,-1 0 0 0 0,0 0 0 0 0,0-1 0 0 0,-1 0 0 0 0,0 0 0 0 0,0 0 0 0 0,-2 0 0 0 0,-1 1 0 0 0,0 1 0 0 0,-1-1 0 0 0,0 0 0 0 0,1 0 0 0 0,-1 0 0 0 0,-2-1 0 0 0,0 0 0 0 0,-1 0 0 0 0,-1 0 0 0 0,1 0 0 0 0,-1 1 0 0 0,2 1 0 0 0,-2-1 0 0 0,2 1 0 0 0,1-2 0 0 0,1 1 0 0 0,1-1 0 0 0,-1 0 0 0 0,0 0 0 0 0,-2 0 0 0 0,0 0 0 0 0,-1 0 0 0 0,0 0 0 0 0,0 0 0 0 0,0 0 0 0 0,1 0 0 0 0,1 0 0 0 0,1 0 0 0 0,0 0 0 0 0,0 0 0 0 0,0 0 0 0 0,0 0 0 0 0,0 0 0 0 0,-2 0 0 0 0,-2 0 0 0 0,-1 1 0 0 0,-1 1 0 0 0,0-1 0 0 0,0 2 0 0 0,-1-1 0 0 0,2 0 0 0 0,0 0 0 0 0,2-1 0 0 0,-1-1 0 0 0,1 1 0 0 0,0-1 0 0 0,0 0 0 0 0,-1 0 0 0 0,-1-1 0 0 0,0 1 0 0 0,1 0 0 0 0,-1 0 0 0 0,2 0 0 0 0,1 0 0 0 0,1 0 0 0 0,-1 0 0 0 0,2 0 0 0 0,-1 0 0 0 0,-1-1 0 0 0,0-2 0 0 0,-1 0 0 0 0,1-1 0 0 0,-1 1 0 0 0,-1 0 0 0 0,1 1 0 0 0,1 0 0 0 0,0 0 0 0 0,0 0 0 0 0,2 1 0 0 0,-2 0 0 0 0,2 1 0 0 0,-2 0 0 0 0,-1 0 0 0 0,-1 0 0 0 0,-1 0 0 0 0,-1 0 0 0 0,0 0 0 0 0,-3 0 0 0 0,1 0 0 0 0,0 0 0 0 0,2 0 0 0 0,0 0 0 0 0,0 0 0 0 0,0 0 0 0 0,0 0 0 0 0,0 0 0 0 0,0 0 0 0 0,0 0 0 0 0,0 0 0 0 0,1 0 0 0 0,0 0 0 0 0,0 0 0 0 0,2 0 0 0 0,-1 0 0 0 0,0 0 0 0 0,1 0 0 0 0,0 0 0 0 0,-1 0 0 0 0,-1 0 0 0 0,0 0 0 0 0,-1 0 0 0 0,0 0 0 0 0,0 0 0 0 0,-1 0 0 0 0,0 0 0 0 0,2 0 0 0 0,1 0 0 0 0,0 0 0 0 0,3 0 0 0 0,1 0 0 0 0,0 0 0 0 0,3 0 0 0 0,1 0 0 0 0,1 0 0 0 0,1 0 0 0 0,1 0 0 0 0,2 0 0 0 0,-1 0 0 0 0,2 0 0 0 0,-1 0 0 0 0,0 0 0 0 0,2-1 0 0 0,1-1 0 0 0,1-1 0 0 0,1-2 0 0 0,0 0 0 0 0,1-2 0 0 0,0-2 0 0 0,0-1 0 0 0,1-2 0 0 0,-1-2 0 0 0,0-1 0 0 0,0-2 0 0 0,0 1 0 0 0,0-2 0 0 0,0 1 0 0 0,0 0 0 0 0,0 2 0 0 0,0 0 0 0 0,0 2 0 0 0,1-1 0 0 0,1 2 0 0 0,-1 1 0 0 0,1 1 0 0 0,0 0 0 0 0,0 1 0 0 0,-1-1 0 0 0,0 1 0 0 0,0 0 0 0 0,-1-2 0 0 0,0 0 0 0 0,0 0 0 0 0,0 0 0 0 0,0 0 0 0 0,0 0 0 0 0,-1 1 0 0 0,1-2 0 0 0,1 2 0 0 0,1-1 0 0 0,-1 2 0 0 0,1-1 0 0 0,1-1 0 0 0,1 0 0 0 0,0-1 0 0 0,0-1 0 0 0,1 0 0 0 0,1 0 0 0 0,-1 0 0 0 0,0 0 0 0 0,1 0 0 0 0,-1 1 0 0 0,1 1 0 0 0,-2 1 0 0 0,1 1 0 0 0,-1 1 0 0 0,1 1 0 0 0,-1 0 0 0 0,1 1 0 0 0,-1 0 0 0 0,1 0 0 0 0,0 2 0 0 0,-1-1 0 0 0,1 1 0 0 0,-1-1 0 0 0,1 1 0 0 0,0 0 0 0 0,1-1 0 0 0,-2 0 0 0 0,1 0 0 0 0,0 0 0 0 0,-1-1 0 0 0,2 0 0 0 0,-1 0 0 0 0,1 1 0 0 0,0 0 0 0 0,-1 1 0 0 0,1-1 0 0 0,0 0 0 0 0,0 1 0 0 0,0 1 0 0 0,0-1 0 0 0,0 0 0 0 0,0 1 0 0 0,1-1 0 0 0,0 1 0 0 0,1-1 0 0 0,-1 0 0 0 0,1 1 0 0 0,0-1 0 0 0,1 1 0 0 0,1-1 0 0 0,-1 1 0 0 0,2 1 0 0 0,-1 0 0 0 0,-2 1 0 0 0,2 0 0 0 0,-2-1 0 0 0,1 1 0 0 0,0 0 0 0 0,1 0 0 0 0,-1 1 0 0 0,0 0 0 0 0,0 0 0 0 0,0 0 0 0 0,-2 0 0 0 0,0 0 0 0 0,0 0 0 0 0,-1 0 0 0 0,0 0 0 0 0,-1 0 0 0 0,1 0 0 0 0,0 0 0 0 0,0 0 0 0 0,-1 0 0 0 0,1 0 0 0 0,0 0 0 0 0,0 0 0 0 0,0 0 0 0 0,0 0 0 0 0,-1 0 0 0 0,1 0 0 0 0,0 0 0 0 0,0 0 0 0 0,0 0 0 0 0,0 0 0 0 0,0 0 0 0 0,1 0 0 0 0,1 1 0 0 0,3 0 0 0 0,-1 1 0 0 0,0-1 0 0 0,1 0 0 0 0,-2-1 0 0 0,-1 2 0 0 0,-1-1 0 0 0,-1 0 0 0 0,0 0 0 0 0,0 0 0 0 0,0-1 0 0 0,0 1 0 0 0,-1 1 0 0 0,1-1 0 0 0,0 1 0 0 0,-1 0 0 0 0,1 0 0 0 0,0 0 0 0 0,-1 0 0 0 0,1 0 0 0 0,-1 1 0 0 0,0 0 0 0 0,-2 0 0 0 0,-1 1 0 0 0</inkml:trace>
</inkml:ink>
</file>

<file path=word/theme/theme1.xml><?xml version="1.0" encoding="utf-8"?>
<a:theme xmlns:a="http://schemas.openxmlformats.org/drawingml/2006/main" name="NTG branding">
  <a:themeElements>
    <a:clrScheme name="NTG brand colours">
      <a:dk1>
        <a:srgbClr val="1F1F5F"/>
      </a:dk1>
      <a:lt1>
        <a:sysClr val="window" lastClr="FFFFFF"/>
      </a:lt1>
      <a:dk2>
        <a:srgbClr val="CB6015"/>
      </a:dk2>
      <a:lt2>
        <a:srgbClr val="FFFFFF"/>
      </a:lt2>
      <a:accent1>
        <a:srgbClr val="C25062"/>
      </a:accent1>
      <a:accent2>
        <a:srgbClr val="127CC0"/>
      </a:accent2>
      <a:accent3>
        <a:srgbClr val="007E91"/>
      </a:accent3>
      <a:accent4>
        <a:srgbClr val="980044"/>
      </a:accent4>
      <a:accent5>
        <a:srgbClr val="845278"/>
      </a:accent5>
      <a:accent6>
        <a:srgbClr val="1E5E5E"/>
      </a:accent6>
      <a:hlink>
        <a:srgbClr val="0563C1"/>
      </a:hlink>
      <a:folHlink>
        <a:srgbClr val="8C4799"/>
      </a:folHlink>
    </a:clrScheme>
    <a:fontScheme name="NT Government brand">
      <a:majorFont>
        <a:latin typeface="Lato Semibold"/>
        <a:ea typeface=""/>
        <a:cs typeface=""/>
      </a:majorFont>
      <a:minorFont>
        <a:latin typeface="La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364D73228578DF4DB485C574B69A0DE9" ma:contentTypeVersion="18" ma:contentTypeDescription="Create a new document." ma:contentTypeScope="" ma:versionID="ae66feb2bdd849147a40f57051cea182">
  <xsd:schema xmlns:xsd="http://www.w3.org/2001/XMLSchema" xmlns:xs="http://www.w3.org/2001/XMLSchema" xmlns:p="http://schemas.microsoft.com/office/2006/metadata/properties" xmlns:ns2="5433951f-06c3-4618-8b57-3de8e57a9660" xmlns:ns3="7998ff36-f67b-497d-9ba5-0737ce74e881" targetNamespace="http://schemas.microsoft.com/office/2006/metadata/properties" ma:root="true" ma:fieldsID="a5777dd8618320f8e0beb65f4027c6b3" ns2:_="" ns3:_="">
    <xsd:import namespace="5433951f-06c3-4618-8b57-3de8e57a9660"/>
    <xsd:import namespace="7998ff36-f67b-497d-9ba5-0737ce74e88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33951f-06c3-4618-8b57-3de8e57a96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6c391430-282c-4efc-a0b4-564a13fcb9c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98ff36-f67b-497d-9ba5-0737ce74e88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897c669-3ed7-4334-ac95-78863e79177a}" ma:internalName="TaxCatchAll" ma:showField="CatchAllData" ma:web="7998ff36-f67b-497d-9ba5-0737ce74e88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7998ff36-f67b-497d-9ba5-0737ce74e881" xsi:nil="true"/>
    <lcf76f155ced4ddcb4097134ff3c332f xmlns="5433951f-06c3-4618-8b57-3de8e57a9660">
      <Terms xmlns="http://schemas.microsoft.com/office/infopath/2007/PartnerControls"/>
    </lcf76f155ced4ddcb4097134ff3c332f>
    <SharedWithUsers xmlns="7998ff36-f67b-497d-9ba5-0737ce74e881">
      <UserInfo>
        <DisplayName>Padma Ommi</DisplayName>
        <AccountId>273</AccountId>
        <AccountType/>
      </UserInfo>
    </SharedWithUser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A07C0C-BA68-4A00-AE87-CCBEE8CA642A}">
  <ds:schemaRefs>
    <ds:schemaRef ds:uri="http://schemas.openxmlformats.org/officeDocument/2006/bibliography"/>
  </ds:schemaRefs>
</ds:datastoreItem>
</file>

<file path=customXml/itemProps3.xml><?xml version="1.0" encoding="utf-8"?>
<ds:datastoreItem xmlns:ds="http://schemas.openxmlformats.org/officeDocument/2006/customXml" ds:itemID="{8E90E798-81D7-42B1-9312-38F5D9D4F9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33951f-06c3-4618-8b57-3de8e57a9660"/>
    <ds:schemaRef ds:uri="7998ff36-f67b-497d-9ba5-0737ce74e8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AB93A7-5A96-4C8C-B7D0-7933721F2730}">
  <ds:schemaRefs>
    <ds:schemaRef ds:uri="http://schemas.microsoft.com/sharepoint/v3/contenttype/forms"/>
  </ds:schemaRefs>
</ds:datastoreItem>
</file>

<file path=customXml/itemProps5.xml><?xml version="1.0" encoding="utf-8"?>
<ds:datastoreItem xmlns:ds="http://schemas.openxmlformats.org/officeDocument/2006/customXml" ds:itemID="{2E3AD4A2-CAED-4715-943D-15169D9821C7}">
  <ds:schemaRefs>
    <ds:schemaRef ds:uri="http://schemas.microsoft.com/office/2006/metadata/properties"/>
    <ds:schemaRef ds:uri="http://schemas.microsoft.com/office/infopath/2007/PartnerControls"/>
    <ds:schemaRef ds:uri="7998ff36-f67b-497d-9ba5-0737ce74e881"/>
    <ds:schemaRef ds:uri="5433951f-06c3-4618-8b57-3de8e57a9660"/>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ntg-long-keyline-template_4.dotx</ap:Template>
  <ap:Application>Microsoft Word for the web</ap:Application>
  <ap:DocSecurity>0</ap:DocSecurity>
  <ap:ScaleCrop>false</ap:ScaleCrop>
  <ap:Company>Corporate and Digital Development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DolFin Development Environment Setup and Configuration</dc:title>
  <dc:subject/>
  <dc:creator>JEREMY CONWAY (219544971)</dc:creator>
  <keywords/>
  <lastModifiedBy>DEEPAK KUMAR KHATRI</lastModifiedBy>
  <revision>173</revision>
  <lastPrinted>2021-10-14T07:32:00.0000000Z</lastPrinted>
  <dcterms:created xsi:type="dcterms:W3CDTF">2023-08-02T13:22:00.0000000Z</dcterms:created>
  <dcterms:modified xsi:type="dcterms:W3CDTF">2024-05-24T07:22:36.3553256Z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0x010100364D73228578DF4DB485C574B69A0DE9</vt:lpwstr>
  </property>
  <property fmtid="{D5CDD505-2E9C-101B-9397-08002B2CF9AE}" pid="3" name="_dlc_DocIdItemGuid">
    <vt:lpwstr>5d5e9330-27c7-4445-908a-010d39361602</vt:lpwstr>
  </property>
  <property fmtid="{D5CDD505-2E9C-101B-9397-08002B2CF9AE}" pid="4" name="Business Unit">
    <vt:lpwstr/>
  </property>
  <property fmtid="{D5CDD505-2E9C-101B-9397-08002B2CF9AE}" pid="5" name="BCSTerms">
    <vt:lpwstr/>
  </property>
  <property fmtid="{D5CDD505-2E9C-101B-9397-08002B2CF9AE}" pid="6" name="MediaServiceImageTags">
    <vt:lpwstr/>
  </property>
  <property fmtid="{D5CDD505-2E9C-101B-9397-08002B2CF9AE}" pid="7" name="GrammarlyDocumentId">
    <vt:lpwstr>bc8226f3cd0aea026bd61212dff935029e5b44d8560b852a97c2c4cdff48a4f8</vt:lpwstr>
  </property>
</Properties>
</file>